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4D689" w14:textId="49E466FE" w:rsidR="00B317F5" w:rsidRDefault="00B317F5" w:rsidP="00B317F5">
      <w:pPr>
        <w:jc w:val="center"/>
      </w:pPr>
    </w:p>
    <w:p w14:paraId="5A500466" w14:textId="4AC5ACFF" w:rsidR="00DD7C7D" w:rsidRDefault="00DD7C7D" w:rsidP="00B317F5">
      <w:pPr>
        <w:jc w:val="center"/>
      </w:pPr>
    </w:p>
    <w:p w14:paraId="1C8A9AB7" w14:textId="0C5E1D6C" w:rsidR="00DD7C7D" w:rsidRDefault="00DD7C7D" w:rsidP="00B317F5">
      <w:pPr>
        <w:jc w:val="center"/>
      </w:pPr>
    </w:p>
    <w:p w14:paraId="119B81E4" w14:textId="15D2D083" w:rsidR="00DD7C7D" w:rsidRDefault="00DD7C7D" w:rsidP="00B317F5">
      <w:pPr>
        <w:jc w:val="center"/>
      </w:pPr>
    </w:p>
    <w:p w14:paraId="5395EC68" w14:textId="77777777" w:rsidR="00DD7C7D" w:rsidRDefault="00DD7C7D" w:rsidP="00B317F5">
      <w:pPr>
        <w:jc w:val="center"/>
      </w:pPr>
    </w:p>
    <w:p w14:paraId="71500C5E" w14:textId="14313A21" w:rsidR="00B317F5" w:rsidRDefault="00DD7C7D" w:rsidP="00DD7C7D">
      <w:pPr>
        <w:pStyle w:val="Title"/>
      </w:pPr>
      <w:r>
        <w:t>Process Automation &amp; Security</w:t>
      </w:r>
    </w:p>
    <w:p w14:paraId="5BF98C4A" w14:textId="4A0363C6" w:rsidR="00B317F5" w:rsidRDefault="00DD7C7D" w:rsidP="00B317F5">
      <w:pPr>
        <w:pStyle w:val="Subtitle"/>
        <w:keepNext w:val="0"/>
        <w:keepLines w:val="0"/>
        <w:spacing w:before="120" w:after="120"/>
      </w:pPr>
      <w:r>
        <w:t>Camunda Workshop Support</w:t>
      </w:r>
    </w:p>
    <w:p w14:paraId="7EE2C055" w14:textId="499C082A" w:rsidR="00B317F5" w:rsidRPr="00DD7C7D" w:rsidRDefault="00DD7C7D" w:rsidP="00DD7C7D">
      <w:pPr>
        <w:rPr>
          <w:rStyle w:val="SubtleEmphasis"/>
        </w:rPr>
      </w:pPr>
      <w:r>
        <w:rPr>
          <w:rStyle w:val="SubtleEmphasis"/>
        </w:rPr>
        <w:t xml:space="preserve">Camunda 8 presentation, </w:t>
      </w:r>
      <w:proofErr w:type="spellStart"/>
      <w:r>
        <w:rPr>
          <w:rStyle w:val="SubtleEmphasis"/>
        </w:rPr>
        <w:t>Keycloak</w:t>
      </w:r>
      <w:proofErr w:type="spellEnd"/>
      <w:r>
        <w:rPr>
          <w:rStyle w:val="SubtleEmphasis"/>
        </w:rPr>
        <w:t xml:space="preserve"> &amp; Identity, </w:t>
      </w:r>
      <w:r w:rsidR="008B29C5">
        <w:rPr>
          <w:rStyle w:val="SubtleEmphasis"/>
        </w:rPr>
        <w:t xml:space="preserve">Directory Server integration, </w:t>
      </w:r>
      <w:r>
        <w:rPr>
          <w:rStyle w:val="SubtleEmphasis"/>
        </w:rPr>
        <w:t>Workers explained</w:t>
      </w:r>
    </w:p>
    <w:p w14:paraId="2A6E8616" w14:textId="6D1AB482" w:rsidR="00B317F5" w:rsidRDefault="00B317F5" w:rsidP="00B317F5">
      <w:pPr>
        <w:jc w:val="center"/>
      </w:pPr>
    </w:p>
    <w:p w14:paraId="348BDA1C" w14:textId="743B39D0" w:rsidR="00B317F5" w:rsidRDefault="00B317F5" w:rsidP="00B317F5">
      <w:pPr>
        <w:jc w:val="center"/>
      </w:pPr>
    </w:p>
    <w:p w14:paraId="1F25D202" w14:textId="08F64A81" w:rsidR="00B317F5" w:rsidRDefault="00B317F5" w:rsidP="00B317F5">
      <w:pPr>
        <w:jc w:val="center"/>
      </w:pPr>
    </w:p>
    <w:p w14:paraId="6B94FE0B" w14:textId="4DE2DB44" w:rsidR="00B317F5" w:rsidRDefault="00B317F5" w:rsidP="00B317F5">
      <w:pPr>
        <w:jc w:val="center"/>
      </w:pPr>
    </w:p>
    <w:p w14:paraId="148F31FC" w14:textId="77777777" w:rsidR="00B317F5" w:rsidRDefault="00B317F5" w:rsidP="00B317F5">
      <w:pPr>
        <w:jc w:val="center"/>
      </w:pPr>
    </w:p>
    <w:p w14:paraId="37E9DABC" w14:textId="77777777" w:rsidR="00B317F5" w:rsidRDefault="00B317F5" w:rsidP="00B317F5">
      <w:pPr>
        <w:jc w:val="center"/>
      </w:pPr>
    </w:p>
    <w:p w14:paraId="7B38D77A" w14:textId="6F49B0CD" w:rsidR="00DD7C7D" w:rsidRDefault="00B317F5" w:rsidP="00B317F5">
      <w:pPr>
        <w:jc w:val="center"/>
      </w:pPr>
      <w:r>
        <w:rPr>
          <w:noProof/>
        </w:rPr>
        <w:drawing>
          <wp:inline distT="0" distB="0" distL="0" distR="0" wp14:anchorId="394200BC" wp14:editId="7C46D3F7">
            <wp:extent cx="1402715" cy="521335"/>
            <wp:effectExtent l="0" t="0" r="6985" b="0"/>
            <wp:docPr id="33" name="image6.jpg" descr="CAMUNDA logo"/>
            <wp:cNvGraphicFramePr/>
            <a:graphic xmlns:a="http://schemas.openxmlformats.org/drawingml/2006/main">
              <a:graphicData uri="http://schemas.openxmlformats.org/drawingml/2006/picture">
                <pic:pic xmlns:pic="http://schemas.openxmlformats.org/drawingml/2006/picture">
                  <pic:nvPicPr>
                    <pic:cNvPr id="0" name="image6.jpg" descr="CAMUNDA logo"/>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402715" cy="521335"/>
                    </a:xfrm>
                    <a:prstGeom prst="rect">
                      <a:avLst/>
                    </a:prstGeom>
                    <a:ln/>
                  </pic:spPr>
                </pic:pic>
              </a:graphicData>
            </a:graphic>
          </wp:inline>
        </w:drawing>
      </w:r>
    </w:p>
    <w:p w14:paraId="79109ABC" w14:textId="77777777" w:rsidR="00DD7C7D" w:rsidRDefault="00DD7C7D">
      <w:r>
        <w:br w:type="page"/>
      </w:r>
    </w:p>
    <w:p w14:paraId="14467D82" w14:textId="77777777" w:rsidR="00B317F5" w:rsidRDefault="00B317F5" w:rsidP="00B317F5">
      <w:pPr>
        <w:jc w:val="center"/>
      </w:pPr>
    </w:p>
    <w:p w14:paraId="413E504D" w14:textId="77777777" w:rsidR="00B317F5" w:rsidRDefault="00B317F5" w:rsidP="00B317F5"/>
    <w:sdt>
      <w:sdtPr>
        <w:rPr>
          <w:rFonts w:asciiTheme="minorHAnsi" w:eastAsiaTheme="minorHAnsi" w:hAnsiTheme="minorHAnsi" w:cstheme="minorBidi"/>
          <w:color w:val="auto"/>
          <w:sz w:val="22"/>
          <w:szCs w:val="22"/>
        </w:rPr>
        <w:id w:val="809290161"/>
        <w:docPartObj>
          <w:docPartGallery w:val="Table of Contents"/>
          <w:docPartUnique/>
        </w:docPartObj>
      </w:sdtPr>
      <w:sdtEndPr>
        <w:rPr>
          <w:b/>
          <w:bCs/>
          <w:noProof/>
        </w:rPr>
      </w:sdtEndPr>
      <w:sdtContent>
        <w:p w14:paraId="2E05541C" w14:textId="4F7D61D1" w:rsidR="005B40AB" w:rsidRDefault="005B40AB">
          <w:pPr>
            <w:pStyle w:val="TOCHeading"/>
          </w:pPr>
          <w:r>
            <w:t>Contents</w:t>
          </w:r>
        </w:p>
        <w:p w14:paraId="39B52CB8" w14:textId="2037BF99" w:rsidR="006566AE" w:rsidRDefault="005B40A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0406179" w:history="1">
            <w:r w:rsidR="006566AE" w:rsidRPr="00FB3388">
              <w:rPr>
                <w:rStyle w:val="Hyperlink"/>
                <w:noProof/>
              </w:rPr>
              <w:t>Revision History</w:t>
            </w:r>
            <w:r w:rsidR="006566AE">
              <w:rPr>
                <w:noProof/>
                <w:webHidden/>
              </w:rPr>
              <w:tab/>
            </w:r>
            <w:r w:rsidR="006566AE">
              <w:rPr>
                <w:noProof/>
                <w:webHidden/>
              </w:rPr>
              <w:fldChar w:fldCharType="begin"/>
            </w:r>
            <w:r w:rsidR="006566AE">
              <w:rPr>
                <w:noProof/>
                <w:webHidden/>
              </w:rPr>
              <w:instrText xml:space="preserve"> PAGEREF _Toc110406179 \h </w:instrText>
            </w:r>
            <w:r w:rsidR="006566AE">
              <w:rPr>
                <w:noProof/>
                <w:webHidden/>
              </w:rPr>
            </w:r>
            <w:r w:rsidR="006566AE">
              <w:rPr>
                <w:noProof/>
                <w:webHidden/>
              </w:rPr>
              <w:fldChar w:fldCharType="separate"/>
            </w:r>
            <w:r w:rsidR="006566AE">
              <w:rPr>
                <w:noProof/>
                <w:webHidden/>
              </w:rPr>
              <w:t>3</w:t>
            </w:r>
            <w:r w:rsidR="006566AE">
              <w:rPr>
                <w:noProof/>
                <w:webHidden/>
              </w:rPr>
              <w:fldChar w:fldCharType="end"/>
            </w:r>
          </w:hyperlink>
        </w:p>
        <w:p w14:paraId="768152CD" w14:textId="253509E8" w:rsidR="006566AE" w:rsidRDefault="00000000">
          <w:pPr>
            <w:pStyle w:val="TOC1"/>
            <w:tabs>
              <w:tab w:val="right" w:leader="dot" w:pos="9350"/>
            </w:tabs>
            <w:rPr>
              <w:rFonts w:eastAsiaTheme="minorEastAsia"/>
              <w:noProof/>
            </w:rPr>
          </w:pPr>
          <w:hyperlink w:anchor="_Toc110406180" w:history="1">
            <w:r w:rsidR="006566AE" w:rsidRPr="00FB3388">
              <w:rPr>
                <w:rStyle w:val="Hyperlink"/>
                <w:noProof/>
              </w:rPr>
              <w:t>Introduction</w:t>
            </w:r>
            <w:r w:rsidR="006566AE">
              <w:rPr>
                <w:noProof/>
                <w:webHidden/>
              </w:rPr>
              <w:tab/>
            </w:r>
            <w:r w:rsidR="006566AE">
              <w:rPr>
                <w:noProof/>
                <w:webHidden/>
              </w:rPr>
              <w:fldChar w:fldCharType="begin"/>
            </w:r>
            <w:r w:rsidR="006566AE">
              <w:rPr>
                <w:noProof/>
                <w:webHidden/>
              </w:rPr>
              <w:instrText xml:space="preserve"> PAGEREF _Toc110406180 \h </w:instrText>
            </w:r>
            <w:r w:rsidR="006566AE">
              <w:rPr>
                <w:noProof/>
                <w:webHidden/>
              </w:rPr>
            </w:r>
            <w:r w:rsidR="006566AE">
              <w:rPr>
                <w:noProof/>
                <w:webHidden/>
              </w:rPr>
              <w:fldChar w:fldCharType="separate"/>
            </w:r>
            <w:r w:rsidR="006566AE">
              <w:rPr>
                <w:noProof/>
                <w:webHidden/>
              </w:rPr>
              <w:t>4</w:t>
            </w:r>
            <w:r w:rsidR="006566AE">
              <w:rPr>
                <w:noProof/>
                <w:webHidden/>
              </w:rPr>
              <w:fldChar w:fldCharType="end"/>
            </w:r>
          </w:hyperlink>
        </w:p>
        <w:p w14:paraId="5A527902" w14:textId="3981E0C5" w:rsidR="006566AE" w:rsidRDefault="00000000">
          <w:pPr>
            <w:pStyle w:val="TOC2"/>
            <w:tabs>
              <w:tab w:val="left" w:pos="660"/>
              <w:tab w:val="right" w:leader="dot" w:pos="9350"/>
            </w:tabs>
            <w:rPr>
              <w:rFonts w:eastAsiaTheme="minorEastAsia"/>
              <w:noProof/>
            </w:rPr>
          </w:pPr>
          <w:hyperlink w:anchor="_Toc110406181" w:history="1">
            <w:r w:rsidR="006566AE" w:rsidRPr="00FB3388">
              <w:rPr>
                <w:rStyle w:val="Hyperlink"/>
                <w:noProof/>
              </w:rPr>
              <w:t>1)</w:t>
            </w:r>
            <w:r w:rsidR="006566AE">
              <w:rPr>
                <w:rFonts w:eastAsiaTheme="minorEastAsia"/>
                <w:noProof/>
              </w:rPr>
              <w:tab/>
            </w:r>
            <w:r w:rsidR="006566AE" w:rsidRPr="00FB3388">
              <w:rPr>
                <w:rStyle w:val="Hyperlink"/>
                <w:noProof/>
              </w:rPr>
              <w:t>What is Camunda Platform 8.0?</w:t>
            </w:r>
            <w:r w:rsidR="006566AE">
              <w:rPr>
                <w:noProof/>
                <w:webHidden/>
              </w:rPr>
              <w:tab/>
            </w:r>
            <w:r w:rsidR="006566AE">
              <w:rPr>
                <w:noProof/>
                <w:webHidden/>
              </w:rPr>
              <w:fldChar w:fldCharType="begin"/>
            </w:r>
            <w:r w:rsidR="006566AE">
              <w:rPr>
                <w:noProof/>
                <w:webHidden/>
              </w:rPr>
              <w:instrText xml:space="preserve"> PAGEREF _Toc110406181 \h </w:instrText>
            </w:r>
            <w:r w:rsidR="006566AE">
              <w:rPr>
                <w:noProof/>
                <w:webHidden/>
              </w:rPr>
            </w:r>
            <w:r w:rsidR="006566AE">
              <w:rPr>
                <w:noProof/>
                <w:webHidden/>
              </w:rPr>
              <w:fldChar w:fldCharType="separate"/>
            </w:r>
            <w:r w:rsidR="006566AE">
              <w:rPr>
                <w:noProof/>
                <w:webHidden/>
              </w:rPr>
              <w:t>4</w:t>
            </w:r>
            <w:r w:rsidR="006566AE">
              <w:rPr>
                <w:noProof/>
                <w:webHidden/>
              </w:rPr>
              <w:fldChar w:fldCharType="end"/>
            </w:r>
          </w:hyperlink>
        </w:p>
        <w:p w14:paraId="28F9295B" w14:textId="25246BE6" w:rsidR="006566AE" w:rsidRDefault="00000000">
          <w:pPr>
            <w:pStyle w:val="TOC2"/>
            <w:tabs>
              <w:tab w:val="left" w:pos="660"/>
              <w:tab w:val="right" w:leader="dot" w:pos="9350"/>
            </w:tabs>
            <w:rPr>
              <w:rFonts w:eastAsiaTheme="minorEastAsia"/>
              <w:noProof/>
            </w:rPr>
          </w:pPr>
          <w:hyperlink w:anchor="_Toc110406182" w:history="1">
            <w:r w:rsidR="006566AE" w:rsidRPr="00FB3388">
              <w:rPr>
                <w:rStyle w:val="Hyperlink"/>
                <w:noProof/>
              </w:rPr>
              <w:t>2)</w:t>
            </w:r>
            <w:r w:rsidR="006566AE">
              <w:rPr>
                <w:rFonts w:eastAsiaTheme="minorEastAsia"/>
                <w:noProof/>
              </w:rPr>
              <w:tab/>
            </w:r>
            <w:r w:rsidR="006566AE" w:rsidRPr="00FB3388">
              <w:rPr>
                <w:rStyle w:val="Hyperlink"/>
                <w:noProof/>
              </w:rPr>
              <w:t>Business &amp; IT collaboration across the lifecycle</w:t>
            </w:r>
            <w:r w:rsidR="006566AE">
              <w:rPr>
                <w:noProof/>
                <w:webHidden/>
              </w:rPr>
              <w:tab/>
            </w:r>
            <w:r w:rsidR="006566AE">
              <w:rPr>
                <w:noProof/>
                <w:webHidden/>
              </w:rPr>
              <w:fldChar w:fldCharType="begin"/>
            </w:r>
            <w:r w:rsidR="006566AE">
              <w:rPr>
                <w:noProof/>
                <w:webHidden/>
              </w:rPr>
              <w:instrText xml:space="preserve"> PAGEREF _Toc110406182 \h </w:instrText>
            </w:r>
            <w:r w:rsidR="006566AE">
              <w:rPr>
                <w:noProof/>
                <w:webHidden/>
              </w:rPr>
            </w:r>
            <w:r w:rsidR="006566AE">
              <w:rPr>
                <w:noProof/>
                <w:webHidden/>
              </w:rPr>
              <w:fldChar w:fldCharType="separate"/>
            </w:r>
            <w:r w:rsidR="006566AE">
              <w:rPr>
                <w:noProof/>
                <w:webHidden/>
              </w:rPr>
              <w:t>5</w:t>
            </w:r>
            <w:r w:rsidR="006566AE">
              <w:rPr>
                <w:noProof/>
                <w:webHidden/>
              </w:rPr>
              <w:fldChar w:fldCharType="end"/>
            </w:r>
          </w:hyperlink>
        </w:p>
        <w:p w14:paraId="79B4438C" w14:textId="7D94F2D8" w:rsidR="006566AE" w:rsidRDefault="00000000">
          <w:pPr>
            <w:pStyle w:val="TOC2"/>
            <w:tabs>
              <w:tab w:val="left" w:pos="660"/>
              <w:tab w:val="right" w:leader="dot" w:pos="9350"/>
            </w:tabs>
            <w:rPr>
              <w:rFonts w:eastAsiaTheme="minorEastAsia"/>
              <w:noProof/>
            </w:rPr>
          </w:pPr>
          <w:hyperlink w:anchor="_Toc110406183" w:history="1">
            <w:r w:rsidR="006566AE" w:rsidRPr="00FB3388">
              <w:rPr>
                <w:rStyle w:val="Hyperlink"/>
                <w:noProof/>
              </w:rPr>
              <w:t>3)</w:t>
            </w:r>
            <w:r w:rsidR="006566AE">
              <w:rPr>
                <w:rFonts w:eastAsiaTheme="minorEastAsia"/>
                <w:noProof/>
              </w:rPr>
              <w:tab/>
            </w:r>
            <w:r w:rsidR="006566AE" w:rsidRPr="00FB3388">
              <w:rPr>
                <w:rStyle w:val="Hyperlink"/>
                <w:noProof/>
              </w:rPr>
              <w:t>Camunda Cloud components</w:t>
            </w:r>
            <w:r w:rsidR="006566AE">
              <w:rPr>
                <w:noProof/>
                <w:webHidden/>
              </w:rPr>
              <w:tab/>
            </w:r>
            <w:r w:rsidR="006566AE">
              <w:rPr>
                <w:noProof/>
                <w:webHidden/>
              </w:rPr>
              <w:fldChar w:fldCharType="begin"/>
            </w:r>
            <w:r w:rsidR="006566AE">
              <w:rPr>
                <w:noProof/>
                <w:webHidden/>
              </w:rPr>
              <w:instrText xml:space="preserve"> PAGEREF _Toc110406183 \h </w:instrText>
            </w:r>
            <w:r w:rsidR="006566AE">
              <w:rPr>
                <w:noProof/>
                <w:webHidden/>
              </w:rPr>
            </w:r>
            <w:r w:rsidR="006566AE">
              <w:rPr>
                <w:noProof/>
                <w:webHidden/>
              </w:rPr>
              <w:fldChar w:fldCharType="separate"/>
            </w:r>
            <w:r w:rsidR="006566AE">
              <w:rPr>
                <w:noProof/>
                <w:webHidden/>
              </w:rPr>
              <w:t>5</w:t>
            </w:r>
            <w:r w:rsidR="006566AE">
              <w:rPr>
                <w:noProof/>
                <w:webHidden/>
              </w:rPr>
              <w:fldChar w:fldCharType="end"/>
            </w:r>
          </w:hyperlink>
        </w:p>
        <w:p w14:paraId="13905A9B" w14:textId="48282FCB" w:rsidR="006566AE" w:rsidRDefault="00000000">
          <w:pPr>
            <w:pStyle w:val="TOC2"/>
            <w:tabs>
              <w:tab w:val="left" w:pos="660"/>
              <w:tab w:val="right" w:leader="dot" w:pos="9350"/>
            </w:tabs>
            <w:rPr>
              <w:rFonts w:eastAsiaTheme="minorEastAsia"/>
              <w:noProof/>
            </w:rPr>
          </w:pPr>
          <w:hyperlink w:anchor="_Toc110406184" w:history="1">
            <w:r w:rsidR="006566AE" w:rsidRPr="00FB3388">
              <w:rPr>
                <w:rStyle w:val="Hyperlink"/>
                <w:noProof/>
              </w:rPr>
              <w:t>4)</w:t>
            </w:r>
            <w:r w:rsidR="006566AE">
              <w:rPr>
                <w:rFonts w:eastAsiaTheme="minorEastAsia"/>
                <w:noProof/>
              </w:rPr>
              <w:tab/>
            </w:r>
            <w:r w:rsidR="006566AE" w:rsidRPr="00FB3388">
              <w:rPr>
                <w:rStyle w:val="Hyperlink"/>
                <w:noProof/>
              </w:rPr>
              <w:t>Resilience and scalability</w:t>
            </w:r>
            <w:r w:rsidR="006566AE">
              <w:rPr>
                <w:noProof/>
                <w:webHidden/>
              </w:rPr>
              <w:tab/>
            </w:r>
            <w:r w:rsidR="006566AE">
              <w:rPr>
                <w:noProof/>
                <w:webHidden/>
              </w:rPr>
              <w:fldChar w:fldCharType="begin"/>
            </w:r>
            <w:r w:rsidR="006566AE">
              <w:rPr>
                <w:noProof/>
                <w:webHidden/>
              </w:rPr>
              <w:instrText xml:space="preserve"> PAGEREF _Toc110406184 \h </w:instrText>
            </w:r>
            <w:r w:rsidR="006566AE">
              <w:rPr>
                <w:noProof/>
                <w:webHidden/>
              </w:rPr>
            </w:r>
            <w:r w:rsidR="006566AE">
              <w:rPr>
                <w:noProof/>
                <w:webHidden/>
              </w:rPr>
              <w:fldChar w:fldCharType="separate"/>
            </w:r>
            <w:r w:rsidR="006566AE">
              <w:rPr>
                <w:noProof/>
                <w:webHidden/>
              </w:rPr>
              <w:t>6</w:t>
            </w:r>
            <w:r w:rsidR="006566AE">
              <w:rPr>
                <w:noProof/>
                <w:webHidden/>
              </w:rPr>
              <w:fldChar w:fldCharType="end"/>
            </w:r>
          </w:hyperlink>
        </w:p>
        <w:p w14:paraId="23F0B2D1" w14:textId="4198204B" w:rsidR="006566AE" w:rsidRDefault="00000000">
          <w:pPr>
            <w:pStyle w:val="TOC2"/>
            <w:tabs>
              <w:tab w:val="left" w:pos="660"/>
              <w:tab w:val="right" w:leader="dot" w:pos="9350"/>
            </w:tabs>
            <w:rPr>
              <w:rFonts w:eastAsiaTheme="minorEastAsia"/>
              <w:noProof/>
            </w:rPr>
          </w:pPr>
          <w:hyperlink w:anchor="_Toc110406185" w:history="1">
            <w:r w:rsidR="006566AE" w:rsidRPr="00FB3388">
              <w:rPr>
                <w:rStyle w:val="Hyperlink"/>
                <w:noProof/>
              </w:rPr>
              <w:t>5)</w:t>
            </w:r>
            <w:r w:rsidR="006566AE">
              <w:rPr>
                <w:rFonts w:eastAsiaTheme="minorEastAsia"/>
                <w:noProof/>
              </w:rPr>
              <w:tab/>
            </w:r>
            <w:r w:rsidR="006566AE" w:rsidRPr="00FB3388">
              <w:rPr>
                <w:rStyle w:val="Hyperlink"/>
                <w:noProof/>
              </w:rPr>
              <w:t>Monitoring</w:t>
            </w:r>
            <w:r w:rsidR="006566AE">
              <w:rPr>
                <w:noProof/>
                <w:webHidden/>
              </w:rPr>
              <w:tab/>
            </w:r>
            <w:r w:rsidR="006566AE">
              <w:rPr>
                <w:noProof/>
                <w:webHidden/>
              </w:rPr>
              <w:fldChar w:fldCharType="begin"/>
            </w:r>
            <w:r w:rsidR="006566AE">
              <w:rPr>
                <w:noProof/>
                <w:webHidden/>
              </w:rPr>
              <w:instrText xml:space="preserve"> PAGEREF _Toc110406185 \h </w:instrText>
            </w:r>
            <w:r w:rsidR="006566AE">
              <w:rPr>
                <w:noProof/>
                <w:webHidden/>
              </w:rPr>
            </w:r>
            <w:r w:rsidR="006566AE">
              <w:rPr>
                <w:noProof/>
                <w:webHidden/>
              </w:rPr>
              <w:fldChar w:fldCharType="separate"/>
            </w:r>
            <w:r w:rsidR="006566AE">
              <w:rPr>
                <w:noProof/>
                <w:webHidden/>
              </w:rPr>
              <w:t>6</w:t>
            </w:r>
            <w:r w:rsidR="006566AE">
              <w:rPr>
                <w:noProof/>
                <w:webHidden/>
              </w:rPr>
              <w:fldChar w:fldCharType="end"/>
            </w:r>
          </w:hyperlink>
        </w:p>
        <w:p w14:paraId="6408D2D7" w14:textId="083DAA61" w:rsidR="006566AE" w:rsidRDefault="00000000">
          <w:pPr>
            <w:pStyle w:val="TOC2"/>
            <w:tabs>
              <w:tab w:val="left" w:pos="660"/>
              <w:tab w:val="right" w:leader="dot" w:pos="9350"/>
            </w:tabs>
            <w:rPr>
              <w:rFonts w:eastAsiaTheme="minorEastAsia"/>
              <w:noProof/>
            </w:rPr>
          </w:pPr>
          <w:hyperlink w:anchor="_Toc110406186" w:history="1">
            <w:r w:rsidR="006566AE" w:rsidRPr="00FB3388">
              <w:rPr>
                <w:rStyle w:val="Hyperlink"/>
                <w:noProof/>
              </w:rPr>
              <w:t>6)</w:t>
            </w:r>
            <w:r w:rsidR="006566AE">
              <w:rPr>
                <w:rFonts w:eastAsiaTheme="minorEastAsia"/>
                <w:noProof/>
              </w:rPr>
              <w:tab/>
            </w:r>
            <w:r w:rsidR="006566AE" w:rsidRPr="00FB3388">
              <w:rPr>
                <w:rStyle w:val="Hyperlink"/>
                <w:noProof/>
              </w:rPr>
              <w:t>Reporting</w:t>
            </w:r>
            <w:r w:rsidR="006566AE">
              <w:rPr>
                <w:noProof/>
                <w:webHidden/>
              </w:rPr>
              <w:tab/>
            </w:r>
            <w:r w:rsidR="006566AE">
              <w:rPr>
                <w:noProof/>
                <w:webHidden/>
              </w:rPr>
              <w:fldChar w:fldCharType="begin"/>
            </w:r>
            <w:r w:rsidR="006566AE">
              <w:rPr>
                <w:noProof/>
                <w:webHidden/>
              </w:rPr>
              <w:instrText xml:space="preserve"> PAGEREF _Toc110406186 \h </w:instrText>
            </w:r>
            <w:r w:rsidR="006566AE">
              <w:rPr>
                <w:noProof/>
                <w:webHidden/>
              </w:rPr>
            </w:r>
            <w:r w:rsidR="006566AE">
              <w:rPr>
                <w:noProof/>
                <w:webHidden/>
              </w:rPr>
              <w:fldChar w:fldCharType="separate"/>
            </w:r>
            <w:r w:rsidR="006566AE">
              <w:rPr>
                <w:noProof/>
                <w:webHidden/>
              </w:rPr>
              <w:t>7</w:t>
            </w:r>
            <w:r w:rsidR="006566AE">
              <w:rPr>
                <w:noProof/>
                <w:webHidden/>
              </w:rPr>
              <w:fldChar w:fldCharType="end"/>
            </w:r>
          </w:hyperlink>
        </w:p>
        <w:p w14:paraId="418D76EB" w14:textId="6CB514F1" w:rsidR="006566AE" w:rsidRDefault="00000000">
          <w:pPr>
            <w:pStyle w:val="TOC2"/>
            <w:tabs>
              <w:tab w:val="left" w:pos="660"/>
              <w:tab w:val="right" w:leader="dot" w:pos="9350"/>
            </w:tabs>
            <w:rPr>
              <w:rFonts w:eastAsiaTheme="minorEastAsia"/>
              <w:noProof/>
            </w:rPr>
          </w:pPr>
          <w:hyperlink w:anchor="_Toc110406187" w:history="1">
            <w:r w:rsidR="006566AE" w:rsidRPr="00FB3388">
              <w:rPr>
                <w:rStyle w:val="Hyperlink"/>
                <w:noProof/>
              </w:rPr>
              <w:t>7)</w:t>
            </w:r>
            <w:r w:rsidR="006566AE">
              <w:rPr>
                <w:rFonts w:eastAsiaTheme="minorEastAsia"/>
                <w:noProof/>
              </w:rPr>
              <w:tab/>
            </w:r>
            <w:r w:rsidR="006566AE" w:rsidRPr="00FB3388">
              <w:rPr>
                <w:rStyle w:val="Hyperlink"/>
                <w:noProof/>
              </w:rPr>
              <w:t>Reusability</w:t>
            </w:r>
            <w:r w:rsidR="006566AE">
              <w:rPr>
                <w:noProof/>
                <w:webHidden/>
              </w:rPr>
              <w:tab/>
            </w:r>
            <w:r w:rsidR="006566AE">
              <w:rPr>
                <w:noProof/>
                <w:webHidden/>
              </w:rPr>
              <w:fldChar w:fldCharType="begin"/>
            </w:r>
            <w:r w:rsidR="006566AE">
              <w:rPr>
                <w:noProof/>
                <w:webHidden/>
              </w:rPr>
              <w:instrText xml:space="preserve"> PAGEREF _Toc110406187 \h </w:instrText>
            </w:r>
            <w:r w:rsidR="006566AE">
              <w:rPr>
                <w:noProof/>
                <w:webHidden/>
              </w:rPr>
            </w:r>
            <w:r w:rsidR="006566AE">
              <w:rPr>
                <w:noProof/>
                <w:webHidden/>
              </w:rPr>
              <w:fldChar w:fldCharType="separate"/>
            </w:r>
            <w:r w:rsidR="006566AE">
              <w:rPr>
                <w:noProof/>
                <w:webHidden/>
              </w:rPr>
              <w:t>8</w:t>
            </w:r>
            <w:r w:rsidR="006566AE">
              <w:rPr>
                <w:noProof/>
                <w:webHidden/>
              </w:rPr>
              <w:fldChar w:fldCharType="end"/>
            </w:r>
          </w:hyperlink>
        </w:p>
        <w:p w14:paraId="6B17F607" w14:textId="7214D98A" w:rsidR="006566AE" w:rsidRDefault="00000000">
          <w:pPr>
            <w:pStyle w:val="TOC2"/>
            <w:tabs>
              <w:tab w:val="left" w:pos="660"/>
              <w:tab w:val="right" w:leader="dot" w:pos="9350"/>
            </w:tabs>
            <w:rPr>
              <w:rFonts w:eastAsiaTheme="minorEastAsia"/>
              <w:noProof/>
            </w:rPr>
          </w:pPr>
          <w:hyperlink w:anchor="_Toc110406188" w:history="1">
            <w:r w:rsidR="006566AE" w:rsidRPr="00FB3388">
              <w:rPr>
                <w:rStyle w:val="Hyperlink"/>
                <w:noProof/>
              </w:rPr>
              <w:t>8)</w:t>
            </w:r>
            <w:r w:rsidR="006566AE">
              <w:rPr>
                <w:rFonts w:eastAsiaTheme="minorEastAsia"/>
                <w:noProof/>
              </w:rPr>
              <w:tab/>
            </w:r>
            <w:r w:rsidR="006566AE" w:rsidRPr="00FB3388">
              <w:rPr>
                <w:rStyle w:val="Hyperlink"/>
                <w:noProof/>
              </w:rPr>
              <w:t>Camunda architecture</w:t>
            </w:r>
            <w:r w:rsidR="006566AE">
              <w:rPr>
                <w:noProof/>
                <w:webHidden/>
              </w:rPr>
              <w:tab/>
            </w:r>
            <w:r w:rsidR="006566AE">
              <w:rPr>
                <w:noProof/>
                <w:webHidden/>
              </w:rPr>
              <w:fldChar w:fldCharType="begin"/>
            </w:r>
            <w:r w:rsidR="006566AE">
              <w:rPr>
                <w:noProof/>
                <w:webHidden/>
              </w:rPr>
              <w:instrText xml:space="preserve"> PAGEREF _Toc110406188 \h </w:instrText>
            </w:r>
            <w:r w:rsidR="006566AE">
              <w:rPr>
                <w:noProof/>
                <w:webHidden/>
              </w:rPr>
            </w:r>
            <w:r w:rsidR="006566AE">
              <w:rPr>
                <w:noProof/>
                <w:webHidden/>
              </w:rPr>
              <w:fldChar w:fldCharType="separate"/>
            </w:r>
            <w:r w:rsidR="006566AE">
              <w:rPr>
                <w:noProof/>
                <w:webHidden/>
              </w:rPr>
              <w:t>9</w:t>
            </w:r>
            <w:r w:rsidR="006566AE">
              <w:rPr>
                <w:noProof/>
                <w:webHidden/>
              </w:rPr>
              <w:fldChar w:fldCharType="end"/>
            </w:r>
          </w:hyperlink>
        </w:p>
        <w:p w14:paraId="11465086" w14:textId="3B8C5188" w:rsidR="006566AE" w:rsidRDefault="00000000">
          <w:pPr>
            <w:pStyle w:val="TOC1"/>
            <w:tabs>
              <w:tab w:val="right" w:leader="dot" w:pos="9350"/>
            </w:tabs>
            <w:rPr>
              <w:rFonts w:eastAsiaTheme="minorEastAsia"/>
              <w:noProof/>
            </w:rPr>
          </w:pPr>
          <w:hyperlink w:anchor="_Toc110406189" w:history="1">
            <w:r w:rsidR="006566AE" w:rsidRPr="00FB3388">
              <w:rPr>
                <w:rStyle w:val="Hyperlink"/>
                <w:noProof/>
              </w:rPr>
              <w:t>First subject – Security</w:t>
            </w:r>
            <w:r w:rsidR="006566AE">
              <w:rPr>
                <w:noProof/>
                <w:webHidden/>
              </w:rPr>
              <w:tab/>
            </w:r>
            <w:r w:rsidR="006566AE">
              <w:rPr>
                <w:noProof/>
                <w:webHidden/>
              </w:rPr>
              <w:fldChar w:fldCharType="begin"/>
            </w:r>
            <w:r w:rsidR="006566AE">
              <w:rPr>
                <w:noProof/>
                <w:webHidden/>
              </w:rPr>
              <w:instrText xml:space="preserve"> PAGEREF _Toc110406189 \h </w:instrText>
            </w:r>
            <w:r w:rsidR="006566AE">
              <w:rPr>
                <w:noProof/>
                <w:webHidden/>
              </w:rPr>
            </w:r>
            <w:r w:rsidR="006566AE">
              <w:rPr>
                <w:noProof/>
                <w:webHidden/>
              </w:rPr>
              <w:fldChar w:fldCharType="separate"/>
            </w:r>
            <w:r w:rsidR="006566AE">
              <w:rPr>
                <w:noProof/>
                <w:webHidden/>
              </w:rPr>
              <w:t>10</w:t>
            </w:r>
            <w:r w:rsidR="006566AE">
              <w:rPr>
                <w:noProof/>
                <w:webHidden/>
              </w:rPr>
              <w:fldChar w:fldCharType="end"/>
            </w:r>
          </w:hyperlink>
        </w:p>
        <w:p w14:paraId="518BE066" w14:textId="7AF41752" w:rsidR="006566AE" w:rsidRDefault="00000000">
          <w:pPr>
            <w:pStyle w:val="TOC2"/>
            <w:tabs>
              <w:tab w:val="left" w:pos="660"/>
              <w:tab w:val="right" w:leader="dot" w:pos="9350"/>
            </w:tabs>
            <w:rPr>
              <w:rFonts w:eastAsiaTheme="minorEastAsia"/>
              <w:noProof/>
            </w:rPr>
          </w:pPr>
          <w:hyperlink w:anchor="_Toc110406190" w:history="1">
            <w:r w:rsidR="006566AE" w:rsidRPr="00FB3388">
              <w:rPr>
                <w:rStyle w:val="Hyperlink"/>
                <w:noProof/>
              </w:rPr>
              <w:t>1)</w:t>
            </w:r>
            <w:r w:rsidR="006566AE">
              <w:rPr>
                <w:rFonts w:eastAsiaTheme="minorEastAsia"/>
                <w:noProof/>
              </w:rPr>
              <w:tab/>
            </w:r>
            <w:r w:rsidR="006566AE" w:rsidRPr="00FB3388">
              <w:rPr>
                <w:rStyle w:val="Hyperlink"/>
                <w:noProof/>
              </w:rPr>
              <w:t>Security Management within Camunda 8</w:t>
            </w:r>
            <w:r w:rsidR="006566AE">
              <w:rPr>
                <w:noProof/>
                <w:webHidden/>
              </w:rPr>
              <w:tab/>
            </w:r>
            <w:r w:rsidR="006566AE">
              <w:rPr>
                <w:noProof/>
                <w:webHidden/>
              </w:rPr>
              <w:fldChar w:fldCharType="begin"/>
            </w:r>
            <w:r w:rsidR="006566AE">
              <w:rPr>
                <w:noProof/>
                <w:webHidden/>
              </w:rPr>
              <w:instrText xml:space="preserve"> PAGEREF _Toc110406190 \h </w:instrText>
            </w:r>
            <w:r w:rsidR="006566AE">
              <w:rPr>
                <w:noProof/>
                <w:webHidden/>
              </w:rPr>
            </w:r>
            <w:r w:rsidR="006566AE">
              <w:rPr>
                <w:noProof/>
                <w:webHidden/>
              </w:rPr>
              <w:fldChar w:fldCharType="separate"/>
            </w:r>
            <w:r w:rsidR="006566AE">
              <w:rPr>
                <w:noProof/>
                <w:webHidden/>
              </w:rPr>
              <w:t>10</w:t>
            </w:r>
            <w:r w:rsidR="006566AE">
              <w:rPr>
                <w:noProof/>
                <w:webHidden/>
              </w:rPr>
              <w:fldChar w:fldCharType="end"/>
            </w:r>
          </w:hyperlink>
        </w:p>
        <w:p w14:paraId="7E2C79F9" w14:textId="6CC330C7" w:rsidR="006566AE" w:rsidRDefault="00000000">
          <w:pPr>
            <w:pStyle w:val="TOC2"/>
            <w:tabs>
              <w:tab w:val="left" w:pos="660"/>
              <w:tab w:val="right" w:leader="dot" w:pos="9350"/>
            </w:tabs>
            <w:rPr>
              <w:rFonts w:eastAsiaTheme="minorEastAsia"/>
              <w:noProof/>
            </w:rPr>
          </w:pPr>
          <w:hyperlink w:anchor="_Toc110406191" w:history="1">
            <w:r w:rsidR="006566AE" w:rsidRPr="00FB3388">
              <w:rPr>
                <w:rStyle w:val="Hyperlink"/>
                <w:noProof/>
              </w:rPr>
              <w:t>2)</w:t>
            </w:r>
            <w:r w:rsidR="006566AE">
              <w:rPr>
                <w:rFonts w:eastAsiaTheme="minorEastAsia"/>
                <w:noProof/>
              </w:rPr>
              <w:tab/>
            </w:r>
            <w:r w:rsidR="006566AE" w:rsidRPr="00FB3388">
              <w:rPr>
                <w:rStyle w:val="Hyperlink"/>
                <w:noProof/>
              </w:rPr>
              <w:t>Local setup</w:t>
            </w:r>
            <w:r w:rsidR="006566AE">
              <w:rPr>
                <w:noProof/>
                <w:webHidden/>
              </w:rPr>
              <w:tab/>
            </w:r>
            <w:r w:rsidR="006566AE">
              <w:rPr>
                <w:noProof/>
                <w:webHidden/>
              </w:rPr>
              <w:fldChar w:fldCharType="begin"/>
            </w:r>
            <w:r w:rsidR="006566AE">
              <w:rPr>
                <w:noProof/>
                <w:webHidden/>
              </w:rPr>
              <w:instrText xml:space="preserve"> PAGEREF _Toc110406191 \h </w:instrText>
            </w:r>
            <w:r w:rsidR="006566AE">
              <w:rPr>
                <w:noProof/>
                <w:webHidden/>
              </w:rPr>
            </w:r>
            <w:r w:rsidR="006566AE">
              <w:rPr>
                <w:noProof/>
                <w:webHidden/>
              </w:rPr>
              <w:fldChar w:fldCharType="separate"/>
            </w:r>
            <w:r w:rsidR="006566AE">
              <w:rPr>
                <w:noProof/>
                <w:webHidden/>
              </w:rPr>
              <w:t>10</w:t>
            </w:r>
            <w:r w:rsidR="006566AE">
              <w:rPr>
                <w:noProof/>
                <w:webHidden/>
              </w:rPr>
              <w:fldChar w:fldCharType="end"/>
            </w:r>
          </w:hyperlink>
        </w:p>
        <w:p w14:paraId="0B504C42" w14:textId="3AF619FF" w:rsidR="006566AE" w:rsidRDefault="00000000">
          <w:pPr>
            <w:pStyle w:val="TOC2"/>
            <w:tabs>
              <w:tab w:val="left" w:pos="660"/>
              <w:tab w:val="right" w:leader="dot" w:pos="9350"/>
            </w:tabs>
            <w:rPr>
              <w:rFonts w:eastAsiaTheme="minorEastAsia"/>
              <w:noProof/>
            </w:rPr>
          </w:pPr>
          <w:hyperlink w:anchor="_Toc110406192" w:history="1">
            <w:r w:rsidR="006566AE" w:rsidRPr="00FB3388">
              <w:rPr>
                <w:rStyle w:val="Hyperlink"/>
                <w:noProof/>
              </w:rPr>
              <w:t>3)</w:t>
            </w:r>
            <w:r w:rsidR="006566AE">
              <w:rPr>
                <w:rFonts w:eastAsiaTheme="minorEastAsia"/>
                <w:noProof/>
              </w:rPr>
              <w:tab/>
            </w:r>
            <w:r w:rsidR="006566AE" w:rsidRPr="00FB3388">
              <w:rPr>
                <w:rStyle w:val="Hyperlink"/>
                <w:noProof/>
              </w:rPr>
              <w:t>Configuring Keycloak</w:t>
            </w:r>
            <w:r w:rsidR="006566AE">
              <w:rPr>
                <w:noProof/>
                <w:webHidden/>
              </w:rPr>
              <w:tab/>
            </w:r>
            <w:r w:rsidR="006566AE">
              <w:rPr>
                <w:noProof/>
                <w:webHidden/>
              </w:rPr>
              <w:fldChar w:fldCharType="begin"/>
            </w:r>
            <w:r w:rsidR="006566AE">
              <w:rPr>
                <w:noProof/>
                <w:webHidden/>
              </w:rPr>
              <w:instrText xml:space="preserve"> PAGEREF _Toc110406192 \h </w:instrText>
            </w:r>
            <w:r w:rsidR="006566AE">
              <w:rPr>
                <w:noProof/>
                <w:webHidden/>
              </w:rPr>
            </w:r>
            <w:r w:rsidR="006566AE">
              <w:rPr>
                <w:noProof/>
                <w:webHidden/>
              </w:rPr>
              <w:fldChar w:fldCharType="separate"/>
            </w:r>
            <w:r w:rsidR="006566AE">
              <w:rPr>
                <w:noProof/>
                <w:webHidden/>
              </w:rPr>
              <w:t>10</w:t>
            </w:r>
            <w:r w:rsidR="006566AE">
              <w:rPr>
                <w:noProof/>
                <w:webHidden/>
              </w:rPr>
              <w:fldChar w:fldCharType="end"/>
            </w:r>
          </w:hyperlink>
        </w:p>
        <w:p w14:paraId="228A2AC3" w14:textId="62D6ED57" w:rsidR="006566AE" w:rsidRDefault="00000000">
          <w:pPr>
            <w:pStyle w:val="TOC2"/>
            <w:tabs>
              <w:tab w:val="left" w:pos="660"/>
              <w:tab w:val="right" w:leader="dot" w:pos="9350"/>
            </w:tabs>
            <w:rPr>
              <w:rFonts w:eastAsiaTheme="minorEastAsia"/>
              <w:noProof/>
            </w:rPr>
          </w:pPr>
          <w:hyperlink w:anchor="_Toc110406193" w:history="1">
            <w:r w:rsidR="006566AE" w:rsidRPr="00FB3388">
              <w:rPr>
                <w:rStyle w:val="Hyperlink"/>
                <w:noProof/>
              </w:rPr>
              <w:t>4)</w:t>
            </w:r>
            <w:r w:rsidR="006566AE">
              <w:rPr>
                <w:rFonts w:eastAsiaTheme="minorEastAsia"/>
                <w:noProof/>
              </w:rPr>
              <w:tab/>
            </w:r>
            <w:r w:rsidR="006566AE" w:rsidRPr="00FB3388">
              <w:rPr>
                <w:rStyle w:val="Hyperlink"/>
                <w:noProof/>
              </w:rPr>
              <w:t>Configuring Idenity</w:t>
            </w:r>
            <w:r w:rsidR="006566AE">
              <w:rPr>
                <w:noProof/>
                <w:webHidden/>
              </w:rPr>
              <w:tab/>
            </w:r>
            <w:r w:rsidR="006566AE">
              <w:rPr>
                <w:noProof/>
                <w:webHidden/>
              </w:rPr>
              <w:fldChar w:fldCharType="begin"/>
            </w:r>
            <w:r w:rsidR="006566AE">
              <w:rPr>
                <w:noProof/>
                <w:webHidden/>
              </w:rPr>
              <w:instrText xml:space="preserve"> PAGEREF _Toc110406193 \h </w:instrText>
            </w:r>
            <w:r w:rsidR="006566AE">
              <w:rPr>
                <w:noProof/>
                <w:webHidden/>
              </w:rPr>
            </w:r>
            <w:r w:rsidR="006566AE">
              <w:rPr>
                <w:noProof/>
                <w:webHidden/>
              </w:rPr>
              <w:fldChar w:fldCharType="separate"/>
            </w:r>
            <w:r w:rsidR="006566AE">
              <w:rPr>
                <w:noProof/>
                <w:webHidden/>
              </w:rPr>
              <w:t>12</w:t>
            </w:r>
            <w:r w:rsidR="006566AE">
              <w:rPr>
                <w:noProof/>
                <w:webHidden/>
              </w:rPr>
              <w:fldChar w:fldCharType="end"/>
            </w:r>
          </w:hyperlink>
        </w:p>
        <w:p w14:paraId="299749D1" w14:textId="487FC561" w:rsidR="006566AE" w:rsidRDefault="00000000">
          <w:pPr>
            <w:pStyle w:val="TOC2"/>
            <w:tabs>
              <w:tab w:val="left" w:pos="660"/>
              <w:tab w:val="right" w:leader="dot" w:pos="9350"/>
            </w:tabs>
            <w:rPr>
              <w:rFonts w:eastAsiaTheme="minorEastAsia"/>
              <w:noProof/>
            </w:rPr>
          </w:pPr>
          <w:hyperlink w:anchor="_Toc110406194" w:history="1">
            <w:r w:rsidR="006566AE" w:rsidRPr="00FB3388">
              <w:rPr>
                <w:rStyle w:val="Hyperlink"/>
                <w:noProof/>
              </w:rPr>
              <w:t>5)</w:t>
            </w:r>
            <w:r w:rsidR="006566AE">
              <w:rPr>
                <w:rFonts w:eastAsiaTheme="minorEastAsia"/>
                <w:noProof/>
              </w:rPr>
              <w:tab/>
            </w:r>
            <w:r w:rsidR="006566AE" w:rsidRPr="00FB3388">
              <w:rPr>
                <w:rStyle w:val="Hyperlink"/>
                <w:noProof/>
              </w:rPr>
              <w:t>Configuring the Spring Boot application</w:t>
            </w:r>
            <w:r w:rsidR="006566AE">
              <w:rPr>
                <w:noProof/>
                <w:webHidden/>
              </w:rPr>
              <w:tab/>
            </w:r>
            <w:r w:rsidR="006566AE">
              <w:rPr>
                <w:noProof/>
                <w:webHidden/>
              </w:rPr>
              <w:fldChar w:fldCharType="begin"/>
            </w:r>
            <w:r w:rsidR="006566AE">
              <w:rPr>
                <w:noProof/>
                <w:webHidden/>
              </w:rPr>
              <w:instrText xml:space="preserve"> PAGEREF _Toc110406194 \h </w:instrText>
            </w:r>
            <w:r w:rsidR="006566AE">
              <w:rPr>
                <w:noProof/>
                <w:webHidden/>
              </w:rPr>
            </w:r>
            <w:r w:rsidR="006566AE">
              <w:rPr>
                <w:noProof/>
                <w:webHidden/>
              </w:rPr>
              <w:fldChar w:fldCharType="separate"/>
            </w:r>
            <w:r w:rsidR="006566AE">
              <w:rPr>
                <w:noProof/>
                <w:webHidden/>
              </w:rPr>
              <w:t>14</w:t>
            </w:r>
            <w:r w:rsidR="006566AE">
              <w:rPr>
                <w:noProof/>
                <w:webHidden/>
              </w:rPr>
              <w:fldChar w:fldCharType="end"/>
            </w:r>
          </w:hyperlink>
        </w:p>
        <w:p w14:paraId="2BF79BA3" w14:textId="7C11F389" w:rsidR="006566AE" w:rsidRDefault="00000000">
          <w:pPr>
            <w:pStyle w:val="TOC3"/>
            <w:tabs>
              <w:tab w:val="left" w:pos="880"/>
              <w:tab w:val="right" w:leader="dot" w:pos="9350"/>
            </w:tabs>
            <w:rPr>
              <w:rFonts w:eastAsiaTheme="minorEastAsia"/>
              <w:noProof/>
            </w:rPr>
          </w:pPr>
          <w:hyperlink w:anchor="_Toc110406195" w:history="1">
            <w:r w:rsidR="006566AE" w:rsidRPr="00FB3388">
              <w:rPr>
                <w:rStyle w:val="Hyperlink"/>
                <w:noProof/>
              </w:rPr>
              <w:t>a)</w:t>
            </w:r>
            <w:r w:rsidR="006566AE">
              <w:rPr>
                <w:rFonts w:eastAsiaTheme="minorEastAsia"/>
                <w:noProof/>
              </w:rPr>
              <w:tab/>
            </w:r>
            <w:r w:rsidR="006566AE" w:rsidRPr="00FB3388">
              <w:rPr>
                <w:rStyle w:val="Hyperlink"/>
                <w:noProof/>
              </w:rPr>
              <w:t>Accessing TaskList and Operate APIs</w:t>
            </w:r>
            <w:r w:rsidR="006566AE">
              <w:rPr>
                <w:noProof/>
                <w:webHidden/>
              </w:rPr>
              <w:tab/>
            </w:r>
            <w:r w:rsidR="006566AE">
              <w:rPr>
                <w:noProof/>
                <w:webHidden/>
              </w:rPr>
              <w:fldChar w:fldCharType="begin"/>
            </w:r>
            <w:r w:rsidR="006566AE">
              <w:rPr>
                <w:noProof/>
                <w:webHidden/>
              </w:rPr>
              <w:instrText xml:space="preserve"> PAGEREF _Toc110406195 \h </w:instrText>
            </w:r>
            <w:r w:rsidR="006566AE">
              <w:rPr>
                <w:noProof/>
                <w:webHidden/>
              </w:rPr>
            </w:r>
            <w:r w:rsidR="006566AE">
              <w:rPr>
                <w:noProof/>
                <w:webHidden/>
              </w:rPr>
              <w:fldChar w:fldCharType="separate"/>
            </w:r>
            <w:r w:rsidR="006566AE">
              <w:rPr>
                <w:noProof/>
                <w:webHidden/>
              </w:rPr>
              <w:t>14</w:t>
            </w:r>
            <w:r w:rsidR="006566AE">
              <w:rPr>
                <w:noProof/>
                <w:webHidden/>
              </w:rPr>
              <w:fldChar w:fldCharType="end"/>
            </w:r>
          </w:hyperlink>
        </w:p>
        <w:p w14:paraId="551A8558" w14:textId="4446A69B" w:rsidR="006566AE" w:rsidRDefault="00000000">
          <w:pPr>
            <w:pStyle w:val="TOC3"/>
            <w:tabs>
              <w:tab w:val="left" w:pos="880"/>
              <w:tab w:val="right" w:leader="dot" w:pos="9350"/>
            </w:tabs>
            <w:rPr>
              <w:rFonts w:eastAsiaTheme="minorEastAsia"/>
              <w:noProof/>
            </w:rPr>
          </w:pPr>
          <w:hyperlink w:anchor="_Toc110406196" w:history="1">
            <w:r w:rsidR="006566AE" w:rsidRPr="00FB3388">
              <w:rPr>
                <w:rStyle w:val="Hyperlink"/>
                <w:noProof/>
              </w:rPr>
              <w:t>b)</w:t>
            </w:r>
            <w:r w:rsidR="006566AE">
              <w:rPr>
                <w:rFonts w:eastAsiaTheme="minorEastAsia"/>
                <w:noProof/>
              </w:rPr>
              <w:tab/>
            </w:r>
            <w:r w:rsidR="006566AE" w:rsidRPr="00FB3388">
              <w:rPr>
                <w:rStyle w:val="Hyperlink"/>
                <w:noProof/>
              </w:rPr>
              <w:t>Securing the Spring Boot application through Keycloak</w:t>
            </w:r>
            <w:r w:rsidR="006566AE">
              <w:rPr>
                <w:noProof/>
                <w:webHidden/>
              </w:rPr>
              <w:tab/>
            </w:r>
            <w:r w:rsidR="006566AE">
              <w:rPr>
                <w:noProof/>
                <w:webHidden/>
              </w:rPr>
              <w:fldChar w:fldCharType="begin"/>
            </w:r>
            <w:r w:rsidR="006566AE">
              <w:rPr>
                <w:noProof/>
                <w:webHidden/>
              </w:rPr>
              <w:instrText xml:space="preserve"> PAGEREF _Toc110406196 \h </w:instrText>
            </w:r>
            <w:r w:rsidR="006566AE">
              <w:rPr>
                <w:noProof/>
                <w:webHidden/>
              </w:rPr>
            </w:r>
            <w:r w:rsidR="006566AE">
              <w:rPr>
                <w:noProof/>
                <w:webHidden/>
              </w:rPr>
              <w:fldChar w:fldCharType="separate"/>
            </w:r>
            <w:r w:rsidR="006566AE">
              <w:rPr>
                <w:noProof/>
                <w:webHidden/>
              </w:rPr>
              <w:t>14</w:t>
            </w:r>
            <w:r w:rsidR="006566AE">
              <w:rPr>
                <w:noProof/>
                <w:webHidden/>
              </w:rPr>
              <w:fldChar w:fldCharType="end"/>
            </w:r>
          </w:hyperlink>
        </w:p>
        <w:p w14:paraId="757A6598" w14:textId="0BDBADCA" w:rsidR="006566AE" w:rsidRDefault="00000000">
          <w:pPr>
            <w:pStyle w:val="TOC3"/>
            <w:tabs>
              <w:tab w:val="left" w:pos="880"/>
              <w:tab w:val="right" w:leader="dot" w:pos="9350"/>
            </w:tabs>
            <w:rPr>
              <w:rFonts w:eastAsiaTheme="minorEastAsia"/>
              <w:noProof/>
            </w:rPr>
          </w:pPr>
          <w:hyperlink w:anchor="_Toc110406197" w:history="1">
            <w:r w:rsidR="006566AE" w:rsidRPr="00FB3388">
              <w:rPr>
                <w:rStyle w:val="Hyperlink"/>
                <w:noProof/>
              </w:rPr>
              <w:t>c)</w:t>
            </w:r>
            <w:r w:rsidR="006566AE">
              <w:rPr>
                <w:rFonts w:eastAsiaTheme="minorEastAsia"/>
                <w:noProof/>
              </w:rPr>
              <w:tab/>
            </w:r>
            <w:r w:rsidR="006566AE" w:rsidRPr="00FB3388">
              <w:rPr>
                <w:rStyle w:val="Hyperlink"/>
                <w:noProof/>
              </w:rPr>
              <w:t>Et voilà!</w:t>
            </w:r>
            <w:r w:rsidR="006566AE">
              <w:rPr>
                <w:noProof/>
                <w:webHidden/>
              </w:rPr>
              <w:tab/>
            </w:r>
            <w:r w:rsidR="006566AE">
              <w:rPr>
                <w:noProof/>
                <w:webHidden/>
              </w:rPr>
              <w:fldChar w:fldCharType="begin"/>
            </w:r>
            <w:r w:rsidR="006566AE">
              <w:rPr>
                <w:noProof/>
                <w:webHidden/>
              </w:rPr>
              <w:instrText xml:space="preserve"> PAGEREF _Toc110406197 \h </w:instrText>
            </w:r>
            <w:r w:rsidR="006566AE">
              <w:rPr>
                <w:noProof/>
                <w:webHidden/>
              </w:rPr>
            </w:r>
            <w:r w:rsidR="006566AE">
              <w:rPr>
                <w:noProof/>
                <w:webHidden/>
              </w:rPr>
              <w:fldChar w:fldCharType="separate"/>
            </w:r>
            <w:r w:rsidR="006566AE">
              <w:rPr>
                <w:noProof/>
                <w:webHidden/>
              </w:rPr>
              <w:t>17</w:t>
            </w:r>
            <w:r w:rsidR="006566AE">
              <w:rPr>
                <w:noProof/>
                <w:webHidden/>
              </w:rPr>
              <w:fldChar w:fldCharType="end"/>
            </w:r>
          </w:hyperlink>
        </w:p>
        <w:p w14:paraId="7398763F" w14:textId="6AFC022B" w:rsidR="006566AE" w:rsidRDefault="00000000">
          <w:pPr>
            <w:pStyle w:val="TOC1"/>
            <w:tabs>
              <w:tab w:val="right" w:leader="dot" w:pos="9350"/>
            </w:tabs>
            <w:rPr>
              <w:rFonts w:eastAsiaTheme="minorEastAsia"/>
              <w:noProof/>
            </w:rPr>
          </w:pPr>
          <w:hyperlink w:anchor="_Toc110406198" w:history="1">
            <w:r w:rsidR="006566AE" w:rsidRPr="00FB3388">
              <w:rPr>
                <w:rStyle w:val="Hyperlink"/>
                <w:noProof/>
              </w:rPr>
              <w:t>2nd topic – TaskList &amp; Operate API integration</w:t>
            </w:r>
            <w:r w:rsidR="006566AE">
              <w:rPr>
                <w:noProof/>
                <w:webHidden/>
              </w:rPr>
              <w:tab/>
            </w:r>
            <w:r w:rsidR="006566AE">
              <w:rPr>
                <w:noProof/>
                <w:webHidden/>
              </w:rPr>
              <w:fldChar w:fldCharType="begin"/>
            </w:r>
            <w:r w:rsidR="006566AE">
              <w:rPr>
                <w:noProof/>
                <w:webHidden/>
              </w:rPr>
              <w:instrText xml:space="preserve"> PAGEREF _Toc110406198 \h </w:instrText>
            </w:r>
            <w:r w:rsidR="006566AE">
              <w:rPr>
                <w:noProof/>
                <w:webHidden/>
              </w:rPr>
            </w:r>
            <w:r w:rsidR="006566AE">
              <w:rPr>
                <w:noProof/>
                <w:webHidden/>
              </w:rPr>
              <w:fldChar w:fldCharType="separate"/>
            </w:r>
            <w:r w:rsidR="006566AE">
              <w:rPr>
                <w:noProof/>
                <w:webHidden/>
              </w:rPr>
              <w:t>18</w:t>
            </w:r>
            <w:r w:rsidR="006566AE">
              <w:rPr>
                <w:noProof/>
                <w:webHidden/>
              </w:rPr>
              <w:fldChar w:fldCharType="end"/>
            </w:r>
          </w:hyperlink>
        </w:p>
        <w:p w14:paraId="3AFD3CCF" w14:textId="3D97090B" w:rsidR="006566AE" w:rsidRDefault="00000000">
          <w:pPr>
            <w:pStyle w:val="TOC2"/>
            <w:tabs>
              <w:tab w:val="right" w:leader="dot" w:pos="9350"/>
            </w:tabs>
            <w:rPr>
              <w:rFonts w:eastAsiaTheme="minorEastAsia"/>
              <w:noProof/>
            </w:rPr>
          </w:pPr>
          <w:hyperlink w:anchor="_Toc110406199" w:history="1">
            <w:r w:rsidR="006566AE" w:rsidRPr="00FB3388">
              <w:rPr>
                <w:rStyle w:val="Hyperlink"/>
                <w:noProof/>
                <w:lang w:eastAsia="en-GB"/>
              </w:rPr>
              <w:t>Explanations</w:t>
            </w:r>
            <w:r w:rsidR="006566AE">
              <w:rPr>
                <w:noProof/>
                <w:webHidden/>
              </w:rPr>
              <w:tab/>
            </w:r>
            <w:r w:rsidR="006566AE">
              <w:rPr>
                <w:noProof/>
                <w:webHidden/>
              </w:rPr>
              <w:fldChar w:fldCharType="begin"/>
            </w:r>
            <w:r w:rsidR="006566AE">
              <w:rPr>
                <w:noProof/>
                <w:webHidden/>
              </w:rPr>
              <w:instrText xml:space="preserve"> PAGEREF _Toc110406199 \h </w:instrText>
            </w:r>
            <w:r w:rsidR="006566AE">
              <w:rPr>
                <w:noProof/>
                <w:webHidden/>
              </w:rPr>
            </w:r>
            <w:r w:rsidR="006566AE">
              <w:rPr>
                <w:noProof/>
                <w:webHidden/>
              </w:rPr>
              <w:fldChar w:fldCharType="separate"/>
            </w:r>
            <w:r w:rsidR="006566AE">
              <w:rPr>
                <w:noProof/>
                <w:webHidden/>
              </w:rPr>
              <w:t>18</w:t>
            </w:r>
            <w:r w:rsidR="006566AE">
              <w:rPr>
                <w:noProof/>
                <w:webHidden/>
              </w:rPr>
              <w:fldChar w:fldCharType="end"/>
            </w:r>
          </w:hyperlink>
        </w:p>
        <w:p w14:paraId="201296A9" w14:textId="64C59E05" w:rsidR="006566AE" w:rsidRDefault="00000000">
          <w:pPr>
            <w:pStyle w:val="TOC2"/>
            <w:tabs>
              <w:tab w:val="right" w:leader="dot" w:pos="9350"/>
            </w:tabs>
            <w:rPr>
              <w:rFonts w:eastAsiaTheme="minorEastAsia"/>
              <w:noProof/>
            </w:rPr>
          </w:pPr>
          <w:hyperlink w:anchor="_Toc110406200" w:history="1">
            <w:r w:rsidR="006566AE" w:rsidRPr="00FB3388">
              <w:rPr>
                <w:rStyle w:val="Hyperlink"/>
                <w:noProof/>
                <w:lang w:eastAsia="en-GB"/>
              </w:rPr>
              <w:t>Some examples</w:t>
            </w:r>
            <w:r w:rsidR="006566AE">
              <w:rPr>
                <w:noProof/>
                <w:webHidden/>
              </w:rPr>
              <w:tab/>
            </w:r>
            <w:r w:rsidR="006566AE">
              <w:rPr>
                <w:noProof/>
                <w:webHidden/>
              </w:rPr>
              <w:fldChar w:fldCharType="begin"/>
            </w:r>
            <w:r w:rsidR="006566AE">
              <w:rPr>
                <w:noProof/>
                <w:webHidden/>
              </w:rPr>
              <w:instrText xml:space="preserve"> PAGEREF _Toc110406200 \h </w:instrText>
            </w:r>
            <w:r w:rsidR="006566AE">
              <w:rPr>
                <w:noProof/>
                <w:webHidden/>
              </w:rPr>
            </w:r>
            <w:r w:rsidR="006566AE">
              <w:rPr>
                <w:noProof/>
                <w:webHidden/>
              </w:rPr>
              <w:fldChar w:fldCharType="separate"/>
            </w:r>
            <w:r w:rsidR="006566AE">
              <w:rPr>
                <w:noProof/>
                <w:webHidden/>
              </w:rPr>
              <w:t>18</w:t>
            </w:r>
            <w:r w:rsidR="006566AE">
              <w:rPr>
                <w:noProof/>
                <w:webHidden/>
              </w:rPr>
              <w:fldChar w:fldCharType="end"/>
            </w:r>
          </w:hyperlink>
        </w:p>
        <w:p w14:paraId="042A937C" w14:textId="385BB79B" w:rsidR="006566AE" w:rsidRDefault="00000000">
          <w:pPr>
            <w:pStyle w:val="TOC1"/>
            <w:tabs>
              <w:tab w:val="right" w:leader="dot" w:pos="9350"/>
            </w:tabs>
            <w:rPr>
              <w:rFonts w:eastAsiaTheme="minorEastAsia"/>
              <w:noProof/>
            </w:rPr>
          </w:pPr>
          <w:hyperlink w:anchor="_Toc110406201" w:history="1">
            <w:r w:rsidR="006566AE" w:rsidRPr="00FB3388">
              <w:rPr>
                <w:rStyle w:val="Hyperlink"/>
                <w:noProof/>
              </w:rPr>
              <w:t>3rd topic - BPMN best practice</w:t>
            </w:r>
            <w:r w:rsidR="006566AE">
              <w:rPr>
                <w:noProof/>
                <w:webHidden/>
              </w:rPr>
              <w:tab/>
            </w:r>
            <w:r w:rsidR="006566AE">
              <w:rPr>
                <w:noProof/>
                <w:webHidden/>
              </w:rPr>
              <w:fldChar w:fldCharType="begin"/>
            </w:r>
            <w:r w:rsidR="006566AE">
              <w:rPr>
                <w:noProof/>
                <w:webHidden/>
              </w:rPr>
              <w:instrText xml:space="preserve"> PAGEREF _Toc110406201 \h </w:instrText>
            </w:r>
            <w:r w:rsidR="006566AE">
              <w:rPr>
                <w:noProof/>
                <w:webHidden/>
              </w:rPr>
            </w:r>
            <w:r w:rsidR="006566AE">
              <w:rPr>
                <w:noProof/>
                <w:webHidden/>
              </w:rPr>
              <w:fldChar w:fldCharType="separate"/>
            </w:r>
            <w:r w:rsidR="006566AE">
              <w:rPr>
                <w:noProof/>
                <w:webHidden/>
              </w:rPr>
              <w:t>19</w:t>
            </w:r>
            <w:r w:rsidR="006566AE">
              <w:rPr>
                <w:noProof/>
                <w:webHidden/>
              </w:rPr>
              <w:fldChar w:fldCharType="end"/>
            </w:r>
          </w:hyperlink>
        </w:p>
        <w:p w14:paraId="7068B776" w14:textId="2F8D4285" w:rsidR="006566AE" w:rsidRDefault="00000000">
          <w:pPr>
            <w:pStyle w:val="TOC1"/>
            <w:tabs>
              <w:tab w:val="right" w:leader="dot" w:pos="9350"/>
            </w:tabs>
            <w:rPr>
              <w:rFonts w:eastAsiaTheme="minorEastAsia"/>
              <w:noProof/>
            </w:rPr>
          </w:pPr>
          <w:hyperlink w:anchor="_Toc110406202" w:history="1">
            <w:r w:rsidR="006566AE" w:rsidRPr="00FB3388">
              <w:rPr>
                <w:rStyle w:val="Hyperlink"/>
                <w:noProof/>
              </w:rPr>
              <w:t>4th topic – worker implementation</w:t>
            </w:r>
            <w:r w:rsidR="006566AE">
              <w:rPr>
                <w:noProof/>
                <w:webHidden/>
              </w:rPr>
              <w:tab/>
            </w:r>
            <w:r w:rsidR="006566AE">
              <w:rPr>
                <w:noProof/>
                <w:webHidden/>
              </w:rPr>
              <w:fldChar w:fldCharType="begin"/>
            </w:r>
            <w:r w:rsidR="006566AE">
              <w:rPr>
                <w:noProof/>
                <w:webHidden/>
              </w:rPr>
              <w:instrText xml:space="preserve"> PAGEREF _Toc110406202 \h </w:instrText>
            </w:r>
            <w:r w:rsidR="006566AE">
              <w:rPr>
                <w:noProof/>
                <w:webHidden/>
              </w:rPr>
            </w:r>
            <w:r w:rsidR="006566AE">
              <w:rPr>
                <w:noProof/>
                <w:webHidden/>
              </w:rPr>
              <w:fldChar w:fldCharType="separate"/>
            </w:r>
            <w:r w:rsidR="006566AE">
              <w:rPr>
                <w:noProof/>
                <w:webHidden/>
              </w:rPr>
              <w:t>19</w:t>
            </w:r>
            <w:r w:rsidR="006566AE">
              <w:rPr>
                <w:noProof/>
                <w:webHidden/>
              </w:rPr>
              <w:fldChar w:fldCharType="end"/>
            </w:r>
          </w:hyperlink>
        </w:p>
        <w:p w14:paraId="7C532BA4" w14:textId="2AB3E8DD" w:rsidR="006566AE" w:rsidRDefault="00000000">
          <w:pPr>
            <w:pStyle w:val="TOC2"/>
            <w:tabs>
              <w:tab w:val="left" w:pos="660"/>
              <w:tab w:val="right" w:leader="dot" w:pos="9350"/>
            </w:tabs>
            <w:rPr>
              <w:rFonts w:eastAsiaTheme="minorEastAsia"/>
              <w:noProof/>
            </w:rPr>
          </w:pPr>
          <w:hyperlink w:anchor="_Toc110406203" w:history="1">
            <w:r w:rsidR="006566AE" w:rsidRPr="00FB3388">
              <w:rPr>
                <w:rStyle w:val="Hyperlink"/>
                <w:noProof/>
              </w:rPr>
              <w:t>1)</w:t>
            </w:r>
            <w:r w:rsidR="006566AE">
              <w:rPr>
                <w:rFonts w:eastAsiaTheme="minorEastAsia"/>
                <w:noProof/>
              </w:rPr>
              <w:tab/>
            </w:r>
            <w:r w:rsidR="006566AE" w:rsidRPr="00FB3388">
              <w:rPr>
                <w:rStyle w:val="Hyperlink"/>
                <w:noProof/>
              </w:rPr>
              <w:t>Synchronous worker with variables as a POJO</w:t>
            </w:r>
            <w:r w:rsidR="006566AE">
              <w:rPr>
                <w:noProof/>
                <w:webHidden/>
              </w:rPr>
              <w:tab/>
            </w:r>
            <w:r w:rsidR="006566AE">
              <w:rPr>
                <w:noProof/>
                <w:webHidden/>
              </w:rPr>
              <w:fldChar w:fldCharType="begin"/>
            </w:r>
            <w:r w:rsidR="006566AE">
              <w:rPr>
                <w:noProof/>
                <w:webHidden/>
              </w:rPr>
              <w:instrText xml:space="preserve"> PAGEREF _Toc110406203 \h </w:instrText>
            </w:r>
            <w:r w:rsidR="006566AE">
              <w:rPr>
                <w:noProof/>
                <w:webHidden/>
              </w:rPr>
            </w:r>
            <w:r w:rsidR="006566AE">
              <w:rPr>
                <w:noProof/>
                <w:webHidden/>
              </w:rPr>
              <w:fldChar w:fldCharType="separate"/>
            </w:r>
            <w:r w:rsidR="006566AE">
              <w:rPr>
                <w:noProof/>
                <w:webHidden/>
              </w:rPr>
              <w:t>20</w:t>
            </w:r>
            <w:r w:rsidR="006566AE">
              <w:rPr>
                <w:noProof/>
                <w:webHidden/>
              </w:rPr>
              <w:fldChar w:fldCharType="end"/>
            </w:r>
          </w:hyperlink>
        </w:p>
        <w:p w14:paraId="1DBE237F" w14:textId="24173E4F" w:rsidR="006566AE" w:rsidRDefault="00000000">
          <w:pPr>
            <w:pStyle w:val="TOC2"/>
            <w:tabs>
              <w:tab w:val="left" w:pos="660"/>
              <w:tab w:val="right" w:leader="dot" w:pos="9350"/>
            </w:tabs>
            <w:rPr>
              <w:rFonts w:eastAsiaTheme="minorEastAsia"/>
              <w:noProof/>
            </w:rPr>
          </w:pPr>
          <w:hyperlink w:anchor="_Toc110406204" w:history="1">
            <w:r w:rsidR="006566AE" w:rsidRPr="00FB3388">
              <w:rPr>
                <w:rStyle w:val="Hyperlink"/>
                <w:noProof/>
              </w:rPr>
              <w:t>2)</w:t>
            </w:r>
            <w:r w:rsidR="006566AE">
              <w:rPr>
                <w:rFonts w:eastAsiaTheme="minorEastAsia"/>
                <w:noProof/>
              </w:rPr>
              <w:tab/>
            </w:r>
            <w:r w:rsidR="006566AE" w:rsidRPr="00FB3388">
              <w:rPr>
                <w:rStyle w:val="Hyperlink"/>
                <w:noProof/>
              </w:rPr>
              <w:t>Synchronous worker with variables as a Map</w:t>
            </w:r>
            <w:r w:rsidR="006566AE">
              <w:rPr>
                <w:noProof/>
                <w:webHidden/>
              </w:rPr>
              <w:tab/>
            </w:r>
            <w:r w:rsidR="006566AE">
              <w:rPr>
                <w:noProof/>
                <w:webHidden/>
              </w:rPr>
              <w:fldChar w:fldCharType="begin"/>
            </w:r>
            <w:r w:rsidR="006566AE">
              <w:rPr>
                <w:noProof/>
                <w:webHidden/>
              </w:rPr>
              <w:instrText xml:space="preserve"> PAGEREF _Toc110406204 \h </w:instrText>
            </w:r>
            <w:r w:rsidR="006566AE">
              <w:rPr>
                <w:noProof/>
                <w:webHidden/>
              </w:rPr>
            </w:r>
            <w:r w:rsidR="006566AE">
              <w:rPr>
                <w:noProof/>
                <w:webHidden/>
              </w:rPr>
              <w:fldChar w:fldCharType="separate"/>
            </w:r>
            <w:r w:rsidR="006566AE">
              <w:rPr>
                <w:noProof/>
                <w:webHidden/>
              </w:rPr>
              <w:t>20</w:t>
            </w:r>
            <w:r w:rsidR="006566AE">
              <w:rPr>
                <w:noProof/>
                <w:webHidden/>
              </w:rPr>
              <w:fldChar w:fldCharType="end"/>
            </w:r>
          </w:hyperlink>
        </w:p>
        <w:p w14:paraId="22648ECA" w14:textId="7EE8496E" w:rsidR="006566AE" w:rsidRDefault="00000000">
          <w:pPr>
            <w:pStyle w:val="TOC2"/>
            <w:tabs>
              <w:tab w:val="left" w:pos="660"/>
              <w:tab w:val="right" w:leader="dot" w:pos="9350"/>
            </w:tabs>
            <w:rPr>
              <w:rFonts w:eastAsiaTheme="minorEastAsia"/>
              <w:noProof/>
            </w:rPr>
          </w:pPr>
          <w:hyperlink w:anchor="_Toc110406205" w:history="1">
            <w:r w:rsidR="006566AE" w:rsidRPr="00FB3388">
              <w:rPr>
                <w:rStyle w:val="Hyperlink"/>
                <w:noProof/>
              </w:rPr>
              <w:t>3)</w:t>
            </w:r>
            <w:r w:rsidR="006566AE">
              <w:rPr>
                <w:rFonts w:eastAsiaTheme="minorEastAsia"/>
                <w:noProof/>
              </w:rPr>
              <w:tab/>
            </w:r>
            <w:r w:rsidR="006566AE" w:rsidRPr="00FB3388">
              <w:rPr>
                <w:rStyle w:val="Hyperlink"/>
                <w:noProof/>
              </w:rPr>
              <w:t>Synchronous worker with isolated variables</w:t>
            </w:r>
            <w:r w:rsidR="006566AE">
              <w:rPr>
                <w:noProof/>
                <w:webHidden/>
              </w:rPr>
              <w:tab/>
            </w:r>
            <w:r w:rsidR="006566AE">
              <w:rPr>
                <w:noProof/>
                <w:webHidden/>
              </w:rPr>
              <w:fldChar w:fldCharType="begin"/>
            </w:r>
            <w:r w:rsidR="006566AE">
              <w:rPr>
                <w:noProof/>
                <w:webHidden/>
              </w:rPr>
              <w:instrText xml:space="preserve"> PAGEREF _Toc110406205 \h </w:instrText>
            </w:r>
            <w:r w:rsidR="006566AE">
              <w:rPr>
                <w:noProof/>
                <w:webHidden/>
              </w:rPr>
            </w:r>
            <w:r w:rsidR="006566AE">
              <w:rPr>
                <w:noProof/>
                <w:webHidden/>
              </w:rPr>
              <w:fldChar w:fldCharType="separate"/>
            </w:r>
            <w:r w:rsidR="006566AE">
              <w:rPr>
                <w:noProof/>
                <w:webHidden/>
              </w:rPr>
              <w:t>21</w:t>
            </w:r>
            <w:r w:rsidR="006566AE">
              <w:rPr>
                <w:noProof/>
                <w:webHidden/>
              </w:rPr>
              <w:fldChar w:fldCharType="end"/>
            </w:r>
          </w:hyperlink>
        </w:p>
        <w:p w14:paraId="06C69216" w14:textId="09F36ACF" w:rsidR="006566AE" w:rsidRDefault="00000000">
          <w:pPr>
            <w:pStyle w:val="TOC2"/>
            <w:tabs>
              <w:tab w:val="left" w:pos="660"/>
              <w:tab w:val="right" w:leader="dot" w:pos="9350"/>
            </w:tabs>
            <w:rPr>
              <w:rFonts w:eastAsiaTheme="minorEastAsia"/>
              <w:noProof/>
            </w:rPr>
          </w:pPr>
          <w:hyperlink w:anchor="_Toc110406206" w:history="1">
            <w:r w:rsidR="006566AE" w:rsidRPr="00FB3388">
              <w:rPr>
                <w:rStyle w:val="Hyperlink"/>
                <w:noProof/>
              </w:rPr>
              <w:t>4)</w:t>
            </w:r>
            <w:r w:rsidR="006566AE">
              <w:rPr>
                <w:rFonts w:eastAsiaTheme="minorEastAsia"/>
                <w:noProof/>
              </w:rPr>
              <w:tab/>
            </w:r>
            <w:r w:rsidR="006566AE" w:rsidRPr="00FB3388">
              <w:rPr>
                <w:rStyle w:val="Hyperlink"/>
                <w:noProof/>
              </w:rPr>
              <w:t>Asynchronous worker with variables as a Map</w:t>
            </w:r>
            <w:r w:rsidR="006566AE">
              <w:rPr>
                <w:noProof/>
                <w:webHidden/>
              </w:rPr>
              <w:tab/>
            </w:r>
            <w:r w:rsidR="006566AE">
              <w:rPr>
                <w:noProof/>
                <w:webHidden/>
              </w:rPr>
              <w:fldChar w:fldCharType="begin"/>
            </w:r>
            <w:r w:rsidR="006566AE">
              <w:rPr>
                <w:noProof/>
                <w:webHidden/>
              </w:rPr>
              <w:instrText xml:space="preserve"> PAGEREF _Toc110406206 \h </w:instrText>
            </w:r>
            <w:r w:rsidR="006566AE">
              <w:rPr>
                <w:noProof/>
                <w:webHidden/>
              </w:rPr>
            </w:r>
            <w:r w:rsidR="006566AE">
              <w:rPr>
                <w:noProof/>
                <w:webHidden/>
              </w:rPr>
              <w:fldChar w:fldCharType="separate"/>
            </w:r>
            <w:r w:rsidR="006566AE">
              <w:rPr>
                <w:noProof/>
                <w:webHidden/>
              </w:rPr>
              <w:t>21</w:t>
            </w:r>
            <w:r w:rsidR="006566AE">
              <w:rPr>
                <w:noProof/>
                <w:webHidden/>
              </w:rPr>
              <w:fldChar w:fldCharType="end"/>
            </w:r>
          </w:hyperlink>
        </w:p>
        <w:p w14:paraId="1D787E1B" w14:textId="0ADEFA09" w:rsidR="005B40AB" w:rsidRDefault="005B40AB">
          <w:r>
            <w:rPr>
              <w:b/>
              <w:bCs/>
              <w:noProof/>
            </w:rPr>
            <w:fldChar w:fldCharType="end"/>
          </w:r>
        </w:p>
      </w:sdtContent>
    </w:sdt>
    <w:p w14:paraId="402F621F" w14:textId="547D4B84" w:rsidR="00B317F5" w:rsidRDefault="00B317F5" w:rsidP="00B317F5"/>
    <w:p w14:paraId="65C6DEEB" w14:textId="1962C0A7" w:rsidR="00B317F5" w:rsidRDefault="00B317F5" w:rsidP="00B317F5"/>
    <w:p w14:paraId="7C8593FE" w14:textId="2B8B627F" w:rsidR="00B317F5" w:rsidRDefault="00B317F5">
      <w:r>
        <w:br w:type="page"/>
      </w:r>
    </w:p>
    <w:p w14:paraId="2C46BE6A" w14:textId="77777777" w:rsidR="00B317F5" w:rsidRDefault="00B317F5" w:rsidP="00B317F5">
      <w:pPr>
        <w:pStyle w:val="Heading1"/>
        <w:tabs>
          <w:tab w:val="left" w:pos="4320"/>
        </w:tabs>
      </w:pPr>
      <w:bookmarkStart w:id="0" w:name="_Toc110406179"/>
      <w:r>
        <w:lastRenderedPageBreak/>
        <w:t>Revision History</w:t>
      </w:r>
      <w:bookmarkEnd w:id="0"/>
    </w:p>
    <w:p w14:paraId="3103B1F0" w14:textId="77777777" w:rsidR="00B317F5" w:rsidRDefault="00B317F5" w:rsidP="00B317F5">
      <w:pPr>
        <w:pStyle w:val="Heading4"/>
      </w:pPr>
      <w:bookmarkStart w:id="1" w:name="_heading=h.3dy6vkm" w:colFirst="0" w:colLast="0"/>
      <w:bookmarkEnd w:id="1"/>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4167"/>
        <w:gridCol w:w="3026"/>
      </w:tblGrid>
      <w:tr w:rsidR="00B317F5" w14:paraId="4BA54A5D" w14:textId="77777777" w:rsidTr="00B317F5">
        <w:tc>
          <w:tcPr>
            <w:tcW w:w="1833" w:type="dxa"/>
            <w:shd w:val="clear" w:color="auto" w:fill="14D890"/>
            <w:tcMar>
              <w:top w:w="100" w:type="dxa"/>
              <w:left w:w="100" w:type="dxa"/>
              <w:bottom w:w="100" w:type="dxa"/>
              <w:right w:w="100" w:type="dxa"/>
            </w:tcMar>
          </w:tcPr>
          <w:p w14:paraId="75CE1E53" w14:textId="77777777" w:rsidR="00B317F5" w:rsidRDefault="00B317F5" w:rsidP="004820E6">
            <w:pPr>
              <w:widowControl w:val="0"/>
              <w:spacing w:after="0" w:line="240" w:lineRule="auto"/>
              <w:rPr>
                <w:b/>
                <w:color w:val="FFFFFF"/>
              </w:rPr>
            </w:pPr>
            <w:r>
              <w:rPr>
                <w:b/>
                <w:color w:val="FFFFFF"/>
              </w:rPr>
              <w:t>Date</w:t>
            </w:r>
          </w:p>
        </w:tc>
        <w:tc>
          <w:tcPr>
            <w:tcW w:w="4167" w:type="dxa"/>
            <w:shd w:val="clear" w:color="auto" w:fill="14D890"/>
            <w:tcMar>
              <w:top w:w="100" w:type="dxa"/>
              <w:left w:w="100" w:type="dxa"/>
              <w:bottom w:w="100" w:type="dxa"/>
              <w:right w:w="100" w:type="dxa"/>
            </w:tcMar>
          </w:tcPr>
          <w:p w14:paraId="7F6E43B2" w14:textId="77777777" w:rsidR="00B317F5" w:rsidRDefault="00B317F5" w:rsidP="004820E6">
            <w:pPr>
              <w:widowControl w:val="0"/>
              <w:spacing w:after="0" w:line="240" w:lineRule="auto"/>
              <w:rPr>
                <w:b/>
                <w:color w:val="FFFFFF"/>
              </w:rPr>
            </w:pPr>
            <w:r>
              <w:rPr>
                <w:b/>
                <w:color w:val="FFFFFF"/>
              </w:rPr>
              <w:t>Comment</w:t>
            </w:r>
          </w:p>
        </w:tc>
        <w:tc>
          <w:tcPr>
            <w:tcW w:w="3026" w:type="dxa"/>
            <w:shd w:val="clear" w:color="auto" w:fill="14D890"/>
            <w:tcMar>
              <w:top w:w="100" w:type="dxa"/>
              <w:left w:w="100" w:type="dxa"/>
              <w:bottom w:w="100" w:type="dxa"/>
              <w:right w:w="100" w:type="dxa"/>
            </w:tcMar>
          </w:tcPr>
          <w:p w14:paraId="4427F315" w14:textId="77777777" w:rsidR="00B317F5" w:rsidRDefault="00B317F5" w:rsidP="004820E6">
            <w:pPr>
              <w:widowControl w:val="0"/>
              <w:spacing w:after="0" w:line="240" w:lineRule="auto"/>
              <w:rPr>
                <w:b/>
                <w:color w:val="FFFFFF"/>
              </w:rPr>
            </w:pPr>
            <w:r>
              <w:rPr>
                <w:b/>
                <w:color w:val="FFFFFF"/>
              </w:rPr>
              <w:t>Name</w:t>
            </w:r>
          </w:p>
        </w:tc>
      </w:tr>
      <w:tr w:rsidR="00B317F5" w14:paraId="0548DDDC" w14:textId="77777777" w:rsidTr="00B317F5">
        <w:tc>
          <w:tcPr>
            <w:tcW w:w="1833" w:type="dxa"/>
            <w:shd w:val="clear" w:color="auto" w:fill="EFEFEF"/>
            <w:tcMar>
              <w:top w:w="100" w:type="dxa"/>
              <w:left w:w="100" w:type="dxa"/>
              <w:bottom w:w="100" w:type="dxa"/>
              <w:right w:w="100" w:type="dxa"/>
            </w:tcMar>
          </w:tcPr>
          <w:p w14:paraId="1F22B48B" w14:textId="0DBC861F" w:rsidR="00B317F5" w:rsidRDefault="00B317F5" w:rsidP="004820E6">
            <w:pPr>
              <w:widowControl w:val="0"/>
              <w:spacing w:after="0" w:line="240" w:lineRule="auto"/>
            </w:pPr>
            <w:r>
              <w:t>August 01, 2022</w:t>
            </w:r>
          </w:p>
        </w:tc>
        <w:tc>
          <w:tcPr>
            <w:tcW w:w="4167" w:type="dxa"/>
            <w:shd w:val="clear" w:color="auto" w:fill="EFEFEF"/>
            <w:tcMar>
              <w:top w:w="100" w:type="dxa"/>
              <w:left w:w="100" w:type="dxa"/>
              <w:bottom w:w="100" w:type="dxa"/>
              <w:right w:w="100" w:type="dxa"/>
            </w:tcMar>
          </w:tcPr>
          <w:p w14:paraId="1174FB69" w14:textId="77777777" w:rsidR="00B317F5" w:rsidRDefault="00B317F5" w:rsidP="004820E6">
            <w:pPr>
              <w:widowControl w:val="0"/>
              <w:spacing w:after="0" w:line="240" w:lineRule="auto"/>
            </w:pPr>
            <w:r>
              <w:t>Document initialization</w:t>
            </w:r>
          </w:p>
        </w:tc>
        <w:tc>
          <w:tcPr>
            <w:tcW w:w="3026" w:type="dxa"/>
            <w:shd w:val="clear" w:color="auto" w:fill="EFEFEF"/>
            <w:tcMar>
              <w:top w:w="100" w:type="dxa"/>
              <w:left w:w="100" w:type="dxa"/>
              <w:bottom w:w="100" w:type="dxa"/>
              <w:right w:w="100" w:type="dxa"/>
            </w:tcMar>
          </w:tcPr>
          <w:p w14:paraId="4FDDA67D" w14:textId="77777777" w:rsidR="00B317F5" w:rsidRDefault="00B317F5" w:rsidP="004820E6">
            <w:pPr>
              <w:widowControl w:val="0"/>
              <w:spacing w:after="0" w:line="240" w:lineRule="auto"/>
            </w:pPr>
            <w:r>
              <w:t>v1</w:t>
            </w:r>
          </w:p>
        </w:tc>
      </w:tr>
      <w:tr w:rsidR="00B317F5" w14:paraId="6F080361" w14:textId="77777777" w:rsidTr="00B317F5">
        <w:tc>
          <w:tcPr>
            <w:tcW w:w="1833" w:type="dxa"/>
            <w:shd w:val="clear" w:color="auto" w:fill="EFEFEF"/>
            <w:tcMar>
              <w:top w:w="100" w:type="dxa"/>
              <w:left w:w="100" w:type="dxa"/>
              <w:bottom w:w="100" w:type="dxa"/>
              <w:right w:w="100" w:type="dxa"/>
            </w:tcMar>
          </w:tcPr>
          <w:p w14:paraId="5773E93B" w14:textId="2207E77A" w:rsidR="00B317F5" w:rsidRDefault="00B317F5" w:rsidP="004820E6">
            <w:pPr>
              <w:widowControl w:val="0"/>
              <w:spacing w:after="0" w:line="240" w:lineRule="auto"/>
            </w:pPr>
            <w:r>
              <w:t>August 02, 2022</w:t>
            </w:r>
          </w:p>
        </w:tc>
        <w:tc>
          <w:tcPr>
            <w:tcW w:w="4167" w:type="dxa"/>
            <w:shd w:val="clear" w:color="auto" w:fill="EFEFEF"/>
            <w:tcMar>
              <w:top w:w="100" w:type="dxa"/>
              <w:left w:w="100" w:type="dxa"/>
              <w:bottom w:w="100" w:type="dxa"/>
              <w:right w:w="100" w:type="dxa"/>
            </w:tcMar>
          </w:tcPr>
          <w:p w14:paraId="14C77200" w14:textId="77777777" w:rsidR="00B317F5" w:rsidRDefault="00B317F5" w:rsidP="004820E6">
            <w:pPr>
              <w:widowControl w:val="0"/>
              <w:spacing w:after="0" w:line="240" w:lineRule="auto"/>
            </w:pPr>
            <w:r>
              <w:t>Describing Camunda architecture and key features</w:t>
            </w:r>
          </w:p>
        </w:tc>
        <w:tc>
          <w:tcPr>
            <w:tcW w:w="3026" w:type="dxa"/>
            <w:shd w:val="clear" w:color="auto" w:fill="EFEFEF"/>
            <w:tcMar>
              <w:top w:w="100" w:type="dxa"/>
              <w:left w:w="100" w:type="dxa"/>
              <w:bottom w:w="100" w:type="dxa"/>
              <w:right w:w="100" w:type="dxa"/>
            </w:tcMar>
          </w:tcPr>
          <w:p w14:paraId="426D1D40" w14:textId="77777777" w:rsidR="00B317F5" w:rsidRDefault="00B317F5" w:rsidP="004820E6">
            <w:pPr>
              <w:widowControl w:val="0"/>
              <w:spacing w:after="0" w:line="240" w:lineRule="auto"/>
            </w:pPr>
            <w:r>
              <w:t>v2</w:t>
            </w:r>
          </w:p>
        </w:tc>
      </w:tr>
      <w:tr w:rsidR="00B317F5" w14:paraId="044BE204" w14:textId="77777777" w:rsidTr="00B317F5">
        <w:tc>
          <w:tcPr>
            <w:tcW w:w="1833" w:type="dxa"/>
            <w:shd w:val="clear" w:color="auto" w:fill="EFEFEF"/>
            <w:tcMar>
              <w:top w:w="100" w:type="dxa"/>
              <w:left w:w="100" w:type="dxa"/>
              <w:bottom w:w="100" w:type="dxa"/>
              <w:right w:w="100" w:type="dxa"/>
            </w:tcMar>
          </w:tcPr>
          <w:p w14:paraId="217685FE" w14:textId="56E43598" w:rsidR="00B317F5" w:rsidRDefault="00B317F5" w:rsidP="004820E6">
            <w:pPr>
              <w:widowControl w:val="0"/>
              <w:spacing w:after="0" w:line="240" w:lineRule="auto"/>
            </w:pPr>
            <w:r>
              <w:t>August 02, 2022</w:t>
            </w:r>
          </w:p>
        </w:tc>
        <w:tc>
          <w:tcPr>
            <w:tcW w:w="4167" w:type="dxa"/>
            <w:shd w:val="clear" w:color="auto" w:fill="EFEFEF"/>
            <w:tcMar>
              <w:top w:w="100" w:type="dxa"/>
              <w:left w:w="100" w:type="dxa"/>
              <w:bottom w:w="100" w:type="dxa"/>
              <w:right w:w="100" w:type="dxa"/>
            </w:tcMar>
          </w:tcPr>
          <w:p w14:paraId="5AFF2E86" w14:textId="25F1C2F8" w:rsidR="00B317F5" w:rsidRDefault="00B317F5" w:rsidP="004820E6">
            <w:pPr>
              <w:widowControl w:val="0"/>
              <w:spacing w:after="0" w:line="240" w:lineRule="auto"/>
            </w:pPr>
            <w:r>
              <w:t>Explaining security</w:t>
            </w:r>
          </w:p>
        </w:tc>
        <w:tc>
          <w:tcPr>
            <w:tcW w:w="3026" w:type="dxa"/>
            <w:shd w:val="clear" w:color="auto" w:fill="EFEFEF"/>
            <w:tcMar>
              <w:top w:w="100" w:type="dxa"/>
              <w:left w:w="100" w:type="dxa"/>
              <w:bottom w:w="100" w:type="dxa"/>
              <w:right w:w="100" w:type="dxa"/>
            </w:tcMar>
          </w:tcPr>
          <w:p w14:paraId="0AA8AEF0" w14:textId="77777777" w:rsidR="00B317F5" w:rsidRDefault="00B317F5" w:rsidP="004820E6">
            <w:pPr>
              <w:widowControl w:val="0"/>
              <w:spacing w:after="0" w:line="240" w:lineRule="auto"/>
            </w:pPr>
            <w:r>
              <w:t>v3</w:t>
            </w:r>
          </w:p>
        </w:tc>
      </w:tr>
      <w:tr w:rsidR="00EB650F" w14:paraId="7B3D2412" w14:textId="77777777" w:rsidTr="00B317F5">
        <w:tc>
          <w:tcPr>
            <w:tcW w:w="1833" w:type="dxa"/>
            <w:shd w:val="clear" w:color="auto" w:fill="EFEFEF"/>
            <w:tcMar>
              <w:top w:w="100" w:type="dxa"/>
              <w:left w:w="100" w:type="dxa"/>
              <w:bottom w:w="100" w:type="dxa"/>
              <w:right w:w="100" w:type="dxa"/>
            </w:tcMar>
          </w:tcPr>
          <w:p w14:paraId="6E2A6919" w14:textId="1A441BB9" w:rsidR="00EB650F" w:rsidRDefault="00EB650F" w:rsidP="00EB650F">
            <w:pPr>
              <w:widowControl w:val="0"/>
              <w:spacing w:after="0" w:line="240" w:lineRule="auto"/>
            </w:pPr>
            <w:r>
              <w:t>August 03, 2022</w:t>
            </w:r>
          </w:p>
        </w:tc>
        <w:tc>
          <w:tcPr>
            <w:tcW w:w="4167" w:type="dxa"/>
            <w:shd w:val="clear" w:color="auto" w:fill="EFEFEF"/>
            <w:tcMar>
              <w:top w:w="100" w:type="dxa"/>
              <w:left w:w="100" w:type="dxa"/>
              <w:bottom w:w="100" w:type="dxa"/>
              <w:right w:w="100" w:type="dxa"/>
            </w:tcMar>
          </w:tcPr>
          <w:p w14:paraId="6C0EE661" w14:textId="0EC3D2CF" w:rsidR="00EB650F" w:rsidRDefault="00EB650F" w:rsidP="00EB650F">
            <w:pPr>
              <w:widowControl w:val="0"/>
              <w:spacing w:after="0" w:line="240" w:lineRule="auto"/>
            </w:pPr>
            <w:r>
              <w:t>Explaining APIs and workers</w:t>
            </w:r>
          </w:p>
        </w:tc>
        <w:tc>
          <w:tcPr>
            <w:tcW w:w="3026" w:type="dxa"/>
            <w:shd w:val="clear" w:color="auto" w:fill="EFEFEF"/>
            <w:tcMar>
              <w:top w:w="100" w:type="dxa"/>
              <w:left w:w="100" w:type="dxa"/>
              <w:bottom w:w="100" w:type="dxa"/>
              <w:right w:w="100" w:type="dxa"/>
            </w:tcMar>
          </w:tcPr>
          <w:p w14:paraId="12A912A6" w14:textId="4083C785" w:rsidR="00EB650F" w:rsidRDefault="00EB650F" w:rsidP="00EB650F">
            <w:pPr>
              <w:widowControl w:val="0"/>
              <w:spacing w:after="0" w:line="240" w:lineRule="auto"/>
            </w:pPr>
            <w:r>
              <w:t>V4</w:t>
            </w:r>
          </w:p>
        </w:tc>
      </w:tr>
    </w:tbl>
    <w:p w14:paraId="1D4E7948" w14:textId="1337B445" w:rsidR="00B317F5" w:rsidRDefault="00B317F5" w:rsidP="00B317F5"/>
    <w:p w14:paraId="5B0B73C9" w14:textId="6165D31D" w:rsidR="00B317F5" w:rsidRDefault="00B317F5">
      <w:r>
        <w:br w:type="page"/>
      </w:r>
    </w:p>
    <w:p w14:paraId="1331EA83" w14:textId="77777777" w:rsidR="00B317F5" w:rsidRDefault="00B317F5" w:rsidP="00B317F5">
      <w:pPr>
        <w:pStyle w:val="Heading1"/>
      </w:pPr>
      <w:bookmarkStart w:id="2" w:name="_Toc110406180"/>
      <w:r>
        <w:lastRenderedPageBreak/>
        <w:t>Introduction</w:t>
      </w:r>
      <w:bookmarkEnd w:id="2"/>
    </w:p>
    <w:p w14:paraId="7CFE5F01" w14:textId="77777777" w:rsidR="00B317F5" w:rsidRPr="00DD1ED7" w:rsidRDefault="00B317F5" w:rsidP="00DD1ED7">
      <w:pPr>
        <w:pStyle w:val="Heading2"/>
        <w:numPr>
          <w:ilvl w:val="0"/>
          <w:numId w:val="9"/>
        </w:numPr>
      </w:pPr>
      <w:bookmarkStart w:id="3" w:name="_heading=h.26in1rg" w:colFirst="0" w:colLast="0"/>
      <w:bookmarkStart w:id="4" w:name="_Toc110406181"/>
      <w:bookmarkEnd w:id="3"/>
      <w:r>
        <w:t>What is Camunda Platform 8.0?</w:t>
      </w:r>
      <w:bookmarkEnd w:id="4"/>
    </w:p>
    <w:p w14:paraId="458FAB24" w14:textId="4FBF1E90" w:rsidR="00B317F5" w:rsidRDefault="00B317F5" w:rsidP="000412C5">
      <w:pPr>
        <w:spacing w:after="0"/>
        <w:jc w:val="both"/>
      </w:pPr>
      <w:r>
        <w:t>Camunda Platform 8 is a cloud-native process automation tech stack designed for performance,</w:t>
      </w:r>
      <w:r w:rsidR="00EB06AB">
        <w:t xml:space="preserve"> throughput,</w:t>
      </w:r>
      <w:r>
        <w:t xml:space="preserve"> and resiliency.</w:t>
      </w:r>
    </w:p>
    <w:p w14:paraId="33A54EA2" w14:textId="77777777" w:rsidR="00B317F5" w:rsidRDefault="00B317F5" w:rsidP="000412C5">
      <w:pPr>
        <w:spacing w:after="0"/>
        <w:jc w:val="both"/>
      </w:pPr>
    </w:p>
    <w:p w14:paraId="67C66C6C" w14:textId="77777777" w:rsidR="00B317F5" w:rsidRDefault="00B317F5" w:rsidP="000412C5">
      <w:pPr>
        <w:spacing w:after="0"/>
        <w:jc w:val="both"/>
      </w:pPr>
      <w:r>
        <w:t>Camunda Platform 8 builds on the platform's open architecture and developer-friendly roots with a solution that delivers on the company’s vision of orchestrating anything and automating everything at scale; No matter if a managed cloud service is preferred (Camunda 8 SaaS) or the platform is going to be hosted in a private environment (Camunda 8 self-managed).</w:t>
      </w:r>
    </w:p>
    <w:p w14:paraId="423A67B1" w14:textId="77777777" w:rsidR="00B317F5" w:rsidRDefault="00B317F5" w:rsidP="000412C5">
      <w:pPr>
        <w:spacing w:after="0"/>
        <w:jc w:val="both"/>
      </w:pPr>
    </w:p>
    <w:p w14:paraId="55A8BFD3" w14:textId="77777777" w:rsidR="00B317F5" w:rsidRDefault="00B317F5" w:rsidP="000412C5">
      <w:pPr>
        <w:spacing w:after="0"/>
        <w:jc w:val="both"/>
      </w:pPr>
      <w:r>
        <w:t xml:space="preserve">Camunda Platform 8’s new and improved workflow engine </w:t>
      </w:r>
      <w:proofErr w:type="spellStart"/>
      <w:r>
        <w:t>Zeebe</w:t>
      </w:r>
      <w:proofErr w:type="spellEnd"/>
      <w:r>
        <w:t xml:space="preserve"> is instrumental in Camunda’s achievement of universal process orchestration. </w:t>
      </w:r>
      <w:proofErr w:type="spellStart"/>
      <w:r>
        <w:t>Zeebe</w:t>
      </w:r>
      <w:proofErr w:type="spellEnd"/>
      <w:r>
        <w:t xml:space="preserve"> enables a SaaS offering such that teams can focus on process automation and not time consuming and expensive infrastructure setup, maintenance, and boilerplate code. Camunda Platform SaaS leverages Platform 8’s ability to scale with consistently low-latency and advanced fail-over capabilities across multiple regions including: US East, US West and Europe.</w:t>
      </w:r>
    </w:p>
    <w:p w14:paraId="45D3E947" w14:textId="77777777" w:rsidR="00B317F5" w:rsidRDefault="00B317F5" w:rsidP="000412C5">
      <w:pPr>
        <w:spacing w:after="0"/>
        <w:jc w:val="both"/>
      </w:pPr>
    </w:p>
    <w:p w14:paraId="6DA92AA6" w14:textId="0A303C61" w:rsidR="00B317F5" w:rsidRDefault="00B317F5" w:rsidP="000412C5">
      <w:pPr>
        <w:spacing w:after="0"/>
        <w:jc w:val="both"/>
      </w:pPr>
      <w:r>
        <w:t>The new cloud native workflow engine in Camunda Platform 8 also unlocks native support for External Task Client Pattern which is the foundation for our</w:t>
      </w:r>
      <w:r w:rsidR="00EB06AB">
        <w:t xml:space="preserve"> all-new </w:t>
      </w:r>
      <w:r>
        <w:t>Connector ecosystem.</w:t>
      </w:r>
    </w:p>
    <w:p w14:paraId="0DD604B0" w14:textId="77777777" w:rsidR="00B317F5" w:rsidRDefault="00B317F5" w:rsidP="000412C5">
      <w:pPr>
        <w:spacing w:after="0"/>
        <w:jc w:val="both"/>
      </w:pPr>
    </w:p>
    <w:p w14:paraId="667E9A71" w14:textId="77777777" w:rsidR="00B317F5" w:rsidRDefault="00B317F5" w:rsidP="000412C5">
      <w:pPr>
        <w:spacing w:after="0"/>
        <w:jc w:val="both"/>
      </w:pPr>
      <w:r>
        <w:t>Camunda Platform 8’s Connector ecosystem vision is set to bring a new level of productivity to process automation by streamlining communication to:</w:t>
      </w:r>
    </w:p>
    <w:p w14:paraId="21F7DE55" w14:textId="77777777" w:rsidR="00B317F5" w:rsidRDefault="00B317F5" w:rsidP="000412C5">
      <w:pPr>
        <w:spacing w:after="0"/>
        <w:jc w:val="both"/>
      </w:pPr>
    </w:p>
    <w:p w14:paraId="3D193154" w14:textId="77777777" w:rsidR="00B317F5" w:rsidRDefault="00B317F5" w:rsidP="000412C5">
      <w:pPr>
        <w:numPr>
          <w:ilvl w:val="0"/>
          <w:numId w:val="3"/>
        </w:numPr>
        <w:spacing w:after="0" w:line="276" w:lineRule="auto"/>
        <w:jc w:val="both"/>
        <w:rPr>
          <w:rFonts w:ascii="Arial" w:eastAsia="Arial" w:hAnsi="Arial" w:cs="Arial"/>
        </w:rPr>
      </w:pPr>
      <w:r>
        <w:t xml:space="preserve">Cloud native applications such as Kafka, AWS Lambda functions, or </w:t>
      </w:r>
      <w:proofErr w:type="spellStart"/>
      <w:r>
        <w:t>Eventbridge</w:t>
      </w:r>
      <w:proofErr w:type="spellEnd"/>
      <w:r>
        <w:t>.</w:t>
      </w:r>
    </w:p>
    <w:p w14:paraId="0A86442D" w14:textId="77777777" w:rsidR="00B317F5" w:rsidRDefault="00B317F5" w:rsidP="000412C5">
      <w:pPr>
        <w:numPr>
          <w:ilvl w:val="0"/>
          <w:numId w:val="3"/>
        </w:numPr>
        <w:spacing w:after="0" w:line="276" w:lineRule="auto"/>
        <w:jc w:val="both"/>
        <w:rPr>
          <w:rFonts w:ascii="Arial" w:eastAsia="Arial" w:hAnsi="Arial" w:cs="Arial"/>
        </w:rPr>
      </w:pPr>
      <w:r>
        <w:t>Technology enablers such as RPA, AI, or IoT</w:t>
      </w:r>
    </w:p>
    <w:p w14:paraId="5BF231F6" w14:textId="77777777" w:rsidR="00B317F5" w:rsidRDefault="00B317F5" w:rsidP="000412C5">
      <w:pPr>
        <w:numPr>
          <w:ilvl w:val="0"/>
          <w:numId w:val="3"/>
        </w:numPr>
        <w:spacing w:after="0" w:line="276" w:lineRule="auto"/>
        <w:jc w:val="both"/>
        <w:rPr>
          <w:rFonts w:ascii="Arial" w:eastAsia="Arial" w:hAnsi="Arial" w:cs="Arial"/>
        </w:rPr>
      </w:pPr>
      <w:proofErr w:type="gramStart"/>
      <w:r>
        <w:t>A number of</w:t>
      </w:r>
      <w:proofErr w:type="gramEnd"/>
      <w:r>
        <w:t xml:space="preserve"> CRM, ERP and industry specific applications</w:t>
      </w:r>
    </w:p>
    <w:p w14:paraId="75738C5F" w14:textId="5ADED89B" w:rsidR="00B317F5" w:rsidRDefault="00B317F5" w:rsidP="000412C5">
      <w:pPr>
        <w:numPr>
          <w:ilvl w:val="0"/>
          <w:numId w:val="3"/>
        </w:numPr>
        <w:spacing w:after="0" w:line="276" w:lineRule="auto"/>
        <w:jc w:val="both"/>
        <w:rPr>
          <w:rFonts w:ascii="Arial" w:eastAsia="Arial" w:hAnsi="Arial" w:cs="Arial"/>
        </w:rPr>
      </w:pPr>
      <w:r>
        <w:t>Messaging &amp; productivity applications for quick notifications or to</w:t>
      </w:r>
      <w:r w:rsidR="000412C5">
        <w:t xml:space="preserve"> kick off </w:t>
      </w:r>
      <w:r>
        <w:t>a workflow</w:t>
      </w:r>
    </w:p>
    <w:p w14:paraId="6CDD08D4" w14:textId="77777777" w:rsidR="00B317F5" w:rsidRDefault="00B317F5" w:rsidP="000412C5">
      <w:pPr>
        <w:numPr>
          <w:ilvl w:val="0"/>
          <w:numId w:val="3"/>
        </w:numPr>
        <w:spacing w:after="0" w:line="276" w:lineRule="auto"/>
        <w:jc w:val="both"/>
        <w:rPr>
          <w:rFonts w:ascii="Arial" w:eastAsia="Arial" w:hAnsi="Arial" w:cs="Arial"/>
        </w:rPr>
      </w:pPr>
      <w:r>
        <w:t>Enterprise content &amp; document management systems</w:t>
      </w:r>
    </w:p>
    <w:p w14:paraId="76A891A4" w14:textId="77777777" w:rsidR="00B317F5" w:rsidRDefault="00B317F5" w:rsidP="000412C5">
      <w:pPr>
        <w:numPr>
          <w:ilvl w:val="0"/>
          <w:numId w:val="3"/>
        </w:numPr>
        <w:spacing w:after="0" w:line="276" w:lineRule="auto"/>
        <w:jc w:val="both"/>
        <w:rPr>
          <w:rFonts w:ascii="Arial" w:eastAsia="Arial" w:hAnsi="Arial" w:cs="Arial"/>
        </w:rPr>
      </w:pPr>
      <w:r>
        <w:t>Data connectors for the pushing or pulling of data from BI systems, data lakes, or data warehouses</w:t>
      </w:r>
    </w:p>
    <w:p w14:paraId="3BE83EAF" w14:textId="77777777" w:rsidR="00B317F5" w:rsidRDefault="00B317F5" w:rsidP="000412C5">
      <w:pPr>
        <w:spacing w:after="0"/>
        <w:jc w:val="both"/>
      </w:pPr>
    </w:p>
    <w:p w14:paraId="57B98E06" w14:textId="77777777" w:rsidR="00B317F5" w:rsidRDefault="00B317F5" w:rsidP="000412C5">
      <w:pPr>
        <w:spacing w:after="0"/>
        <w:jc w:val="both"/>
      </w:pPr>
      <w:r>
        <w:t>REST &amp; SendGrid connectors are available, with an exciting roadmap to come.</w:t>
      </w:r>
    </w:p>
    <w:p w14:paraId="048A5CD7" w14:textId="77777777" w:rsidR="00B317F5" w:rsidRDefault="00B317F5" w:rsidP="000412C5">
      <w:pPr>
        <w:spacing w:after="0"/>
        <w:jc w:val="both"/>
      </w:pPr>
    </w:p>
    <w:p w14:paraId="155F914A" w14:textId="77777777" w:rsidR="00DD1ED7" w:rsidRDefault="00B317F5" w:rsidP="00DD1ED7">
      <w:pPr>
        <w:spacing w:after="0"/>
        <w:jc w:val="both"/>
      </w:pPr>
      <w:r>
        <w:t>Camunda Platform 8 is offered as SaaS</w:t>
      </w:r>
      <w:r w:rsidR="000412C5">
        <w:t xml:space="preserve"> or self-managed</w:t>
      </w:r>
      <w:r>
        <w:t>. Our SaaS offering is hosted on Google Cloud, while self-managed can be run on internal infrastructure or any cloud provider such as Google Cloud, AWS, or Microsoft Azure.</w:t>
      </w:r>
    </w:p>
    <w:p w14:paraId="7F2CFD76" w14:textId="77777777" w:rsidR="00DD1ED7" w:rsidRDefault="00DD1ED7" w:rsidP="00DD1ED7">
      <w:pPr>
        <w:spacing w:after="0"/>
        <w:jc w:val="both"/>
      </w:pPr>
    </w:p>
    <w:p w14:paraId="21592320" w14:textId="0E557317" w:rsidR="00B317F5" w:rsidRDefault="00B317F5" w:rsidP="00DD1ED7">
      <w:pPr>
        <w:pStyle w:val="Heading2"/>
        <w:numPr>
          <w:ilvl w:val="0"/>
          <w:numId w:val="9"/>
        </w:numPr>
      </w:pPr>
      <w:r>
        <w:lastRenderedPageBreak/>
        <w:t xml:space="preserve"> </w:t>
      </w:r>
      <w:bookmarkStart w:id="5" w:name="_Toc110406182"/>
      <w:r>
        <w:t>Business &amp; IT collaboration across the lifecycle</w:t>
      </w:r>
      <w:bookmarkEnd w:id="5"/>
    </w:p>
    <w:p w14:paraId="73A54515" w14:textId="77777777" w:rsidR="00B317F5" w:rsidRDefault="00B317F5" w:rsidP="00B317F5">
      <w:pPr>
        <w:spacing w:after="0"/>
        <w:rPr>
          <w:b/>
          <w:sz w:val="24"/>
          <w:szCs w:val="24"/>
        </w:rPr>
      </w:pPr>
      <w:r>
        <w:rPr>
          <w:b/>
          <w:noProof/>
          <w:sz w:val="24"/>
          <w:szCs w:val="24"/>
        </w:rPr>
        <w:drawing>
          <wp:inline distT="114300" distB="114300" distL="114300" distR="114300" wp14:anchorId="3F649AE5" wp14:editId="11971A09">
            <wp:extent cx="5410200" cy="2390775"/>
            <wp:effectExtent l="0" t="0" r="0" b="0"/>
            <wp:docPr id="36"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13.png" descr="Diagram&#10;&#10;Description automatically generated"/>
                    <pic:cNvPicPr preferRelativeResize="0"/>
                  </pic:nvPicPr>
                  <pic:blipFill>
                    <a:blip r:embed="rId9"/>
                    <a:srcRect l="3156" t="14892" r="2491" b="11047"/>
                    <a:stretch>
                      <a:fillRect/>
                    </a:stretch>
                  </pic:blipFill>
                  <pic:spPr>
                    <a:xfrm>
                      <a:off x="0" y="0"/>
                      <a:ext cx="5410200" cy="2390775"/>
                    </a:xfrm>
                    <a:prstGeom prst="rect">
                      <a:avLst/>
                    </a:prstGeom>
                    <a:ln/>
                  </pic:spPr>
                </pic:pic>
              </a:graphicData>
            </a:graphic>
          </wp:inline>
        </w:drawing>
      </w:r>
    </w:p>
    <w:p w14:paraId="26583B41" w14:textId="1E26A846" w:rsidR="00B317F5" w:rsidRDefault="00B317F5" w:rsidP="000412C5">
      <w:pPr>
        <w:widowControl w:val="0"/>
        <w:spacing w:after="240"/>
        <w:jc w:val="both"/>
      </w:pPr>
      <w:r>
        <w:t>Camunda enables your IT &amp; Business teams to collaborate on creating process diagrams through an</w:t>
      </w:r>
      <w:r w:rsidR="000412C5">
        <w:t xml:space="preserve"> easy-to-use </w:t>
      </w:r>
      <w:r>
        <w:t>modeler. Once these diagrams have been created and approved, your developers can add technical functionality and bring them to life.</w:t>
      </w:r>
    </w:p>
    <w:p w14:paraId="21E5F393" w14:textId="77777777" w:rsidR="00B317F5" w:rsidRDefault="00B317F5" w:rsidP="000412C5">
      <w:pPr>
        <w:widowControl w:val="0"/>
        <w:spacing w:after="240"/>
        <w:jc w:val="both"/>
      </w:pPr>
      <w:r>
        <w:t xml:space="preserve">You can then deploy and run these processes from the Cloud Console or clients embedded into your custom code. </w:t>
      </w:r>
    </w:p>
    <w:p w14:paraId="0DBE0268" w14:textId="77777777" w:rsidR="00B317F5" w:rsidRDefault="00B317F5" w:rsidP="000412C5">
      <w:pPr>
        <w:widowControl w:val="0"/>
        <w:spacing w:after="240"/>
        <w:jc w:val="both"/>
        <w:rPr>
          <w:rFonts w:ascii="Arial" w:eastAsia="Arial" w:hAnsi="Arial" w:cs="Arial"/>
        </w:rPr>
      </w:pPr>
      <w:r>
        <w:t xml:space="preserve">Other tools part of our software offering allow for conveniently viewing and managing process instances, as well as accessing detailed analytics to help your organization identify and eliminate operational bottlenecks. These analytics are designed to be manipulated by Business Analysts and Developer Citizens. </w:t>
      </w:r>
    </w:p>
    <w:p w14:paraId="4D6F0581" w14:textId="77777777" w:rsidR="00B317F5" w:rsidRDefault="00B317F5" w:rsidP="00DD1ED7">
      <w:pPr>
        <w:pStyle w:val="Heading2"/>
        <w:numPr>
          <w:ilvl w:val="0"/>
          <w:numId w:val="9"/>
        </w:numPr>
      </w:pPr>
      <w:bookmarkStart w:id="6" w:name="_Toc110406183"/>
      <w:r>
        <w:t>Camunda Cloud components</w:t>
      </w:r>
      <w:bookmarkEnd w:id="6"/>
    </w:p>
    <w:p w14:paraId="373308C5" w14:textId="77777777" w:rsidR="00B317F5" w:rsidRDefault="00B317F5" w:rsidP="00B317F5">
      <w:pPr>
        <w:widowControl w:val="0"/>
        <w:spacing w:after="240"/>
      </w:pPr>
      <w:r>
        <w:t>Development in Camunda consists of the following phases and applications</w:t>
      </w:r>
    </w:p>
    <w:p w14:paraId="3BE43E6A" w14:textId="77777777" w:rsidR="00B317F5" w:rsidRDefault="00B317F5" w:rsidP="000412C5">
      <w:pPr>
        <w:widowControl w:val="0"/>
        <w:numPr>
          <w:ilvl w:val="0"/>
          <w:numId w:val="2"/>
        </w:numPr>
        <w:spacing w:after="0" w:line="240" w:lineRule="auto"/>
        <w:jc w:val="both"/>
      </w:pPr>
      <w:r>
        <w:t>Phase 1, design and implement the processes</w:t>
      </w:r>
    </w:p>
    <w:p w14:paraId="3E3B41F9" w14:textId="77777777" w:rsidR="00B317F5" w:rsidRDefault="00B317F5" w:rsidP="000412C5">
      <w:pPr>
        <w:widowControl w:val="0"/>
        <w:spacing w:after="0" w:line="240" w:lineRule="auto"/>
        <w:ind w:left="720"/>
        <w:jc w:val="both"/>
      </w:pPr>
      <w:r>
        <w:rPr>
          <w:b/>
        </w:rPr>
        <w:t xml:space="preserve">Modeler </w:t>
      </w:r>
      <w:r>
        <w:t>is used to model business process diagrams, decision tables, and user forms in collaboration between business and IT, adding automation properties and deploying the processes. It is available via the web and as a desktop application.</w:t>
      </w:r>
    </w:p>
    <w:p w14:paraId="025EC2A8" w14:textId="77777777" w:rsidR="00B317F5" w:rsidRDefault="00B317F5" w:rsidP="000412C5">
      <w:pPr>
        <w:widowControl w:val="0"/>
        <w:spacing w:after="0" w:line="240" w:lineRule="auto"/>
        <w:ind w:left="720"/>
        <w:jc w:val="both"/>
      </w:pPr>
    </w:p>
    <w:p w14:paraId="085E484E" w14:textId="77777777" w:rsidR="00B317F5" w:rsidRDefault="00B317F5" w:rsidP="000412C5">
      <w:pPr>
        <w:widowControl w:val="0"/>
        <w:numPr>
          <w:ilvl w:val="0"/>
          <w:numId w:val="2"/>
        </w:numPr>
        <w:spacing w:after="0" w:line="240" w:lineRule="auto"/>
        <w:jc w:val="both"/>
      </w:pPr>
      <w:r>
        <w:t>Phase 2, execute the processes</w:t>
      </w:r>
    </w:p>
    <w:p w14:paraId="24087E54" w14:textId="2A296F9A" w:rsidR="00B317F5" w:rsidRDefault="00B317F5" w:rsidP="000412C5">
      <w:pPr>
        <w:widowControl w:val="0"/>
        <w:spacing w:after="0" w:line="240" w:lineRule="auto"/>
        <w:ind w:left="720"/>
        <w:jc w:val="both"/>
      </w:pPr>
      <w:proofErr w:type="spellStart"/>
      <w:r>
        <w:rPr>
          <w:b/>
        </w:rPr>
        <w:t>Zeebe</w:t>
      </w:r>
      <w:proofErr w:type="spellEnd"/>
      <w:r>
        <w:rPr>
          <w:b/>
        </w:rPr>
        <w:t xml:space="preserve"> </w:t>
      </w:r>
      <w:r>
        <w:t>is the workflow engine. It is a newly designed cloud-native engine that is a result of 6 years of research and development. It uses a state-of-the-art</w:t>
      </w:r>
      <w:r w:rsidR="000412C5">
        <w:t xml:space="preserve"> event-based </w:t>
      </w:r>
      <w:r>
        <w:t>architecture that distributes and replicates the runtime state of your process instances robustly over several nodes. This architecture allows for high resilience and high scalability even in multi-region set-ups.</w:t>
      </w:r>
    </w:p>
    <w:p w14:paraId="49E28B30" w14:textId="4758A940" w:rsidR="00B317F5" w:rsidRDefault="00B317F5" w:rsidP="000412C5">
      <w:pPr>
        <w:widowControl w:val="0"/>
        <w:pBdr>
          <w:top w:val="nil"/>
          <w:left w:val="nil"/>
          <w:bottom w:val="nil"/>
          <w:right w:val="nil"/>
          <w:between w:val="nil"/>
        </w:pBdr>
        <w:spacing w:after="0" w:line="240" w:lineRule="auto"/>
        <w:ind w:left="720"/>
        <w:jc w:val="both"/>
      </w:pPr>
      <w:proofErr w:type="spellStart"/>
      <w:r>
        <w:rPr>
          <w:b/>
        </w:rPr>
        <w:t>Tasklist</w:t>
      </w:r>
      <w:proofErr w:type="spellEnd"/>
      <w:r>
        <w:rPr>
          <w:b/>
        </w:rPr>
        <w:t xml:space="preserve"> </w:t>
      </w:r>
      <w:r>
        <w:t xml:space="preserve">is a web application that allows users to work on the BPMN user tasks assigned to them. You can use it as-is or build your own front-end on top of its comprehensive </w:t>
      </w:r>
      <w:proofErr w:type="spellStart"/>
      <w:r>
        <w:t>GraphQL</w:t>
      </w:r>
      <w:proofErr w:type="spellEnd"/>
      <w:r>
        <w:t xml:space="preserve"> API of </w:t>
      </w:r>
      <w:proofErr w:type="spellStart"/>
      <w:r>
        <w:t>tasklist</w:t>
      </w:r>
      <w:proofErr w:type="spellEnd"/>
    </w:p>
    <w:p w14:paraId="69CE8C04" w14:textId="77777777" w:rsidR="000412C5" w:rsidRDefault="000412C5" w:rsidP="00B317F5">
      <w:pPr>
        <w:widowControl w:val="0"/>
        <w:spacing w:after="0" w:line="240" w:lineRule="auto"/>
      </w:pPr>
    </w:p>
    <w:p w14:paraId="13029D76" w14:textId="77777777" w:rsidR="00B317F5" w:rsidRDefault="00B317F5" w:rsidP="00B317F5">
      <w:pPr>
        <w:widowControl w:val="0"/>
        <w:numPr>
          <w:ilvl w:val="0"/>
          <w:numId w:val="2"/>
        </w:numPr>
        <w:spacing w:after="0" w:line="240" w:lineRule="auto"/>
      </w:pPr>
      <w:r>
        <w:t>Phase 3, Operate the system</w:t>
      </w:r>
    </w:p>
    <w:p w14:paraId="665F765B" w14:textId="77777777" w:rsidR="00B317F5" w:rsidRDefault="00B317F5" w:rsidP="00B317F5">
      <w:pPr>
        <w:widowControl w:val="0"/>
        <w:spacing w:after="0" w:line="240" w:lineRule="auto"/>
        <w:ind w:left="720"/>
      </w:pPr>
      <w:r>
        <w:rPr>
          <w:b/>
        </w:rPr>
        <w:t xml:space="preserve">Operate </w:t>
      </w:r>
      <w:r>
        <w:t>is a robust tool for monitoring and troubleshooting your live process instances.</w:t>
      </w:r>
    </w:p>
    <w:p w14:paraId="774C6DA0" w14:textId="77777777" w:rsidR="00B317F5" w:rsidRDefault="00B317F5" w:rsidP="00B317F5">
      <w:pPr>
        <w:widowControl w:val="0"/>
        <w:spacing w:after="0" w:line="240" w:lineRule="auto"/>
        <w:ind w:left="720"/>
      </w:pPr>
    </w:p>
    <w:p w14:paraId="4A169AE5" w14:textId="77777777" w:rsidR="00B317F5" w:rsidRDefault="00B317F5" w:rsidP="00B317F5">
      <w:pPr>
        <w:widowControl w:val="0"/>
        <w:numPr>
          <w:ilvl w:val="0"/>
          <w:numId w:val="2"/>
        </w:numPr>
        <w:spacing w:after="0" w:line="240" w:lineRule="auto"/>
      </w:pPr>
      <w:r>
        <w:lastRenderedPageBreak/>
        <w:t>Phase 4, Analyze and improve your business</w:t>
      </w:r>
    </w:p>
    <w:p w14:paraId="3DC704C9" w14:textId="72DD9FEE" w:rsidR="00B317F5" w:rsidRDefault="00B317F5" w:rsidP="000412C5">
      <w:pPr>
        <w:widowControl w:val="0"/>
        <w:spacing w:after="0" w:line="240" w:lineRule="auto"/>
        <w:ind w:left="720"/>
        <w:jc w:val="both"/>
        <w:rPr>
          <w:rFonts w:ascii="Arial" w:eastAsia="Arial" w:hAnsi="Arial" w:cs="Arial"/>
          <w:color w:val="B45F06"/>
        </w:rPr>
      </w:pPr>
      <w:r>
        <w:rPr>
          <w:b/>
        </w:rPr>
        <w:t xml:space="preserve">Optimize </w:t>
      </w:r>
      <w:r>
        <w:t>is our component for reporting and analytics. It is a self-service tool for business analysts who can create reports and dashboards on their processes</w:t>
      </w:r>
    </w:p>
    <w:p w14:paraId="3B4D620D" w14:textId="77777777" w:rsidR="000412C5" w:rsidRPr="000412C5" w:rsidRDefault="000412C5" w:rsidP="000412C5">
      <w:pPr>
        <w:widowControl w:val="0"/>
        <w:spacing w:after="0" w:line="240" w:lineRule="auto"/>
        <w:ind w:left="720"/>
        <w:jc w:val="both"/>
        <w:rPr>
          <w:rFonts w:ascii="Arial" w:eastAsia="Arial" w:hAnsi="Arial" w:cs="Arial"/>
          <w:color w:val="B45F06"/>
        </w:rPr>
      </w:pPr>
    </w:p>
    <w:p w14:paraId="43FE5A8B" w14:textId="2F61D617" w:rsidR="00B317F5" w:rsidRPr="00DD1ED7" w:rsidRDefault="00B317F5" w:rsidP="00DD1ED7">
      <w:pPr>
        <w:pStyle w:val="Heading2"/>
        <w:numPr>
          <w:ilvl w:val="0"/>
          <w:numId w:val="9"/>
        </w:numPr>
      </w:pPr>
      <w:bookmarkStart w:id="7" w:name="_heading=h.lnxbz9" w:colFirst="0" w:colLast="0"/>
      <w:bookmarkStart w:id="8" w:name="_Toc110406184"/>
      <w:bookmarkEnd w:id="7"/>
      <w:r>
        <w:t>Resilience and scalability</w:t>
      </w:r>
      <w:bookmarkEnd w:id="8"/>
    </w:p>
    <w:p w14:paraId="0FE46F53" w14:textId="699018B5" w:rsidR="00B317F5" w:rsidRDefault="00B317F5" w:rsidP="000412C5">
      <w:pPr>
        <w:widowControl w:val="0"/>
        <w:spacing w:after="0" w:line="240" w:lineRule="auto"/>
        <w:jc w:val="both"/>
      </w:pPr>
      <w:proofErr w:type="spellStart"/>
      <w:r>
        <w:t>Zeebe</w:t>
      </w:r>
      <w:proofErr w:type="spellEnd"/>
      <w:r>
        <w:t xml:space="preserve"> is based on an </w:t>
      </w:r>
      <w:r w:rsidR="000412C5">
        <w:t xml:space="preserve">event-based </w:t>
      </w:r>
      <w:r>
        <w:t>architecture that distributes and replicates the runtime state of your process instances robustly over several nodes.</w:t>
      </w:r>
    </w:p>
    <w:p w14:paraId="498F7B0C" w14:textId="77777777" w:rsidR="00B317F5" w:rsidRDefault="00B317F5" w:rsidP="00B317F5">
      <w:pPr>
        <w:widowControl w:val="0"/>
        <w:spacing w:after="0" w:line="240" w:lineRule="auto"/>
        <w:jc w:val="center"/>
      </w:pPr>
      <w:r>
        <w:rPr>
          <w:noProof/>
        </w:rPr>
        <w:drawing>
          <wp:inline distT="114300" distB="114300" distL="114300" distR="114300" wp14:anchorId="6CCE92C0" wp14:editId="4BE0B487">
            <wp:extent cx="4267200" cy="2137537"/>
            <wp:effectExtent l="0" t="0" r="0" b="0"/>
            <wp:docPr id="35"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4.png" descr="Diagram&#10;&#10;Description automatically generated"/>
                    <pic:cNvPicPr preferRelativeResize="0"/>
                  </pic:nvPicPr>
                  <pic:blipFill>
                    <a:blip r:embed="rId10"/>
                    <a:srcRect l="12790" t="27555" r="12790" b="6357"/>
                    <a:stretch>
                      <a:fillRect/>
                    </a:stretch>
                  </pic:blipFill>
                  <pic:spPr>
                    <a:xfrm>
                      <a:off x="0" y="0"/>
                      <a:ext cx="4267200" cy="2137537"/>
                    </a:xfrm>
                    <a:prstGeom prst="rect">
                      <a:avLst/>
                    </a:prstGeom>
                    <a:ln/>
                  </pic:spPr>
                </pic:pic>
              </a:graphicData>
            </a:graphic>
          </wp:inline>
        </w:drawing>
      </w:r>
    </w:p>
    <w:p w14:paraId="20706888" w14:textId="77777777" w:rsidR="00B317F5" w:rsidRDefault="00B317F5" w:rsidP="000412C5">
      <w:pPr>
        <w:widowControl w:val="0"/>
        <w:spacing w:after="240"/>
        <w:jc w:val="both"/>
      </w:pPr>
      <w:r>
        <w:t xml:space="preserve">Your business logic lives in workers that interact with the </w:t>
      </w:r>
      <w:proofErr w:type="spellStart"/>
      <w:r>
        <w:t>Zeebe</w:t>
      </w:r>
      <w:proofErr w:type="spellEnd"/>
      <w:r>
        <w:t xml:space="preserve"> engine. The workers can be implemented in your favorite programming language since we have clients for all major languages. You can easily spin up and down workers to cover the current load.</w:t>
      </w:r>
    </w:p>
    <w:p w14:paraId="1366F5D6" w14:textId="22B7587A" w:rsidR="00B317F5" w:rsidRDefault="00B317F5" w:rsidP="000412C5">
      <w:pPr>
        <w:widowControl w:val="0"/>
        <w:spacing w:after="240"/>
        <w:jc w:val="both"/>
      </w:pPr>
      <w:r>
        <w:t xml:space="preserve">The workers will send commands to </w:t>
      </w:r>
      <w:proofErr w:type="spellStart"/>
      <w:r>
        <w:t>Zeebe</w:t>
      </w:r>
      <w:proofErr w:type="spellEnd"/>
      <w:r>
        <w:t xml:space="preserve"> leveraging the fast and efficient </w:t>
      </w:r>
      <w:proofErr w:type="spellStart"/>
      <w:r>
        <w:t>gRPC</w:t>
      </w:r>
      <w:proofErr w:type="spellEnd"/>
      <w:r>
        <w:t xml:space="preserve"> protocol. The connection between the workers and the Gateway is a 2 ways persistent connection, optimal for high performance. Commands will then be handled as events on the </w:t>
      </w:r>
      <w:proofErr w:type="spellStart"/>
      <w:r>
        <w:t>Zeebe</w:t>
      </w:r>
      <w:proofErr w:type="spellEnd"/>
      <w:r>
        <w:t xml:space="preserve"> brokers’ partitions. This is where the BPMN logic is executed. Partitions are replicated and distributed over several cluster nodes.</w:t>
      </w:r>
      <w:sdt>
        <w:sdtPr>
          <w:tag w:val="goog_rdk_300"/>
          <w:id w:val="201532664"/>
          <w:showingPlcHdr/>
        </w:sdtPr>
        <w:sdtContent>
          <w:r w:rsidR="000412C5">
            <w:t xml:space="preserve">     </w:t>
          </w:r>
        </w:sdtContent>
      </w:sdt>
    </w:p>
    <w:p w14:paraId="6FF1D0B5" w14:textId="03180742" w:rsidR="00B317F5" w:rsidRDefault="000412C5" w:rsidP="000412C5">
      <w:pPr>
        <w:widowControl w:val="0"/>
        <w:spacing w:after="0" w:line="240" w:lineRule="auto"/>
        <w:jc w:val="both"/>
      </w:pPr>
      <w:ins w:id="9" w:author="Jean-Paul van Oijen" w:date="2022-06-17T13:41:00Z">
        <w:r>
          <w:rPr>
            <w:noProof/>
          </w:rPr>
          <w:drawing>
            <wp:anchor distT="201168" distB="19050" distL="109728" distR="19050" simplePos="0" relativeHeight="251659264" behindDoc="0" locked="0" layoutInCell="1" hidden="0" allowOverlap="1" wp14:anchorId="067A84B9" wp14:editId="113CA132">
              <wp:simplePos x="0" y="0"/>
              <wp:positionH relativeFrom="column">
                <wp:posOffset>3307080</wp:posOffset>
              </wp:positionH>
              <wp:positionV relativeFrom="paragraph">
                <wp:posOffset>48895</wp:posOffset>
              </wp:positionV>
              <wp:extent cx="2414905" cy="1848485"/>
              <wp:effectExtent l="0" t="0" r="4445" b="0"/>
              <wp:wrapSquare wrapText="bothSides" distT="201168" distB="19050" distL="109728" distR="19050"/>
              <wp:docPr id="48" name="image20.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20.png" descr="Chart, line chart&#10;&#10;Description automatically generated"/>
                      <pic:cNvPicPr preferRelativeResize="0"/>
                    </pic:nvPicPr>
                    <pic:blipFill>
                      <a:blip r:embed="rId11"/>
                      <a:srcRect l="768" r="767"/>
                      <a:stretch>
                        <a:fillRect/>
                      </a:stretch>
                    </pic:blipFill>
                    <pic:spPr>
                      <a:xfrm>
                        <a:off x="0" y="0"/>
                        <a:ext cx="2414905" cy="1848485"/>
                      </a:xfrm>
                      <a:prstGeom prst="rect">
                        <a:avLst/>
                      </a:prstGeom>
                      <a:ln/>
                    </pic:spPr>
                  </pic:pic>
                </a:graphicData>
              </a:graphic>
            </wp:anchor>
          </w:drawing>
        </w:r>
      </w:ins>
      <w:r w:rsidR="00B317F5">
        <w:t xml:space="preserve">If a node is failing, partition leaders will be reelected to the remaining brokers to ensure service continuity. If your cluster is not able to handle the load, you can increase the number of partitions and brokers. </w:t>
      </w:r>
    </w:p>
    <w:p w14:paraId="2AE091E9" w14:textId="77777777" w:rsidR="00B317F5" w:rsidRDefault="00B317F5" w:rsidP="000412C5">
      <w:pPr>
        <w:widowControl w:val="0"/>
        <w:spacing w:after="240"/>
        <w:jc w:val="both"/>
      </w:pPr>
      <w:r>
        <w:t xml:space="preserve">In contrast to classical approaches that often have performance bottlenecks in the persistence layer, </w:t>
      </w:r>
      <w:proofErr w:type="spellStart"/>
      <w:r>
        <w:t>Zeebe’s</w:t>
      </w:r>
      <w:proofErr w:type="spellEnd"/>
      <w:r>
        <w:t xml:space="preserve"> speed increases linearly with the size of the cluster. This means that you can build a cluster that handles your workload no matter how high it is</w:t>
      </w:r>
    </w:p>
    <w:p w14:paraId="044A6FB0" w14:textId="77777777" w:rsidR="00B317F5" w:rsidRDefault="00B317F5" w:rsidP="00B317F5">
      <w:pPr>
        <w:widowControl w:val="0"/>
        <w:spacing w:after="0" w:line="240" w:lineRule="auto"/>
      </w:pPr>
    </w:p>
    <w:p w14:paraId="36AB76D3" w14:textId="2887D65F" w:rsidR="00B317F5" w:rsidRDefault="00B317F5" w:rsidP="00B317F5">
      <w:pPr>
        <w:widowControl w:val="0"/>
        <w:spacing w:after="0" w:line="240" w:lineRule="auto"/>
      </w:pPr>
    </w:p>
    <w:p w14:paraId="7E37B0C2" w14:textId="3984EFCC" w:rsidR="000412C5" w:rsidRDefault="000412C5" w:rsidP="00B317F5">
      <w:pPr>
        <w:widowControl w:val="0"/>
        <w:spacing w:after="0" w:line="240" w:lineRule="auto"/>
      </w:pPr>
    </w:p>
    <w:p w14:paraId="3BF03F8C" w14:textId="77777777" w:rsidR="000412C5" w:rsidRDefault="000412C5" w:rsidP="00B317F5">
      <w:pPr>
        <w:widowControl w:val="0"/>
        <w:spacing w:after="0" w:line="240" w:lineRule="auto"/>
      </w:pPr>
    </w:p>
    <w:p w14:paraId="6AFA45DB" w14:textId="77777777" w:rsidR="00B317F5" w:rsidRDefault="00B317F5" w:rsidP="00DD1ED7">
      <w:pPr>
        <w:pStyle w:val="Heading2"/>
        <w:numPr>
          <w:ilvl w:val="0"/>
          <w:numId w:val="9"/>
        </w:numPr>
      </w:pPr>
      <w:bookmarkStart w:id="10" w:name="_heading=h.35nkun2" w:colFirst="0" w:colLast="0"/>
      <w:bookmarkStart w:id="11" w:name="_Toc110406185"/>
      <w:bookmarkEnd w:id="10"/>
      <w:r>
        <w:t>Monitoring</w:t>
      </w:r>
      <w:bookmarkEnd w:id="11"/>
    </w:p>
    <w:p w14:paraId="1E56CE28" w14:textId="77777777" w:rsidR="00B317F5" w:rsidRDefault="00B317F5" w:rsidP="000412C5">
      <w:pPr>
        <w:jc w:val="both"/>
      </w:pPr>
      <w:r>
        <w:t xml:space="preserve">Operate is the Camunda component built for monitoring and troubleshooting your live process instances. </w:t>
      </w:r>
    </w:p>
    <w:p w14:paraId="032FA815" w14:textId="77777777" w:rsidR="00B317F5" w:rsidRDefault="00B317F5" w:rsidP="00B317F5">
      <w:r>
        <w:rPr>
          <w:noProof/>
        </w:rPr>
        <w:lastRenderedPageBreak/>
        <w:drawing>
          <wp:inline distT="19050" distB="19050" distL="19050" distR="19050" wp14:anchorId="014FAB0C" wp14:editId="6861A80D">
            <wp:extent cx="5731200" cy="3022600"/>
            <wp:effectExtent l="0" t="0" r="0" b="0"/>
            <wp:docPr id="37" name="image7.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image7.png" descr="Graphical user interface&#10;&#10;Description automatically generated with medium confidence"/>
                    <pic:cNvPicPr preferRelativeResize="0"/>
                  </pic:nvPicPr>
                  <pic:blipFill>
                    <a:blip r:embed="rId12"/>
                    <a:srcRect/>
                    <a:stretch>
                      <a:fillRect/>
                    </a:stretch>
                  </pic:blipFill>
                  <pic:spPr>
                    <a:xfrm>
                      <a:off x="0" y="0"/>
                      <a:ext cx="5731200" cy="3022600"/>
                    </a:xfrm>
                    <a:prstGeom prst="rect">
                      <a:avLst/>
                    </a:prstGeom>
                    <a:ln/>
                  </pic:spPr>
                </pic:pic>
              </a:graphicData>
            </a:graphic>
          </wp:inline>
        </w:drawing>
      </w:r>
    </w:p>
    <w:p w14:paraId="564FCF0C" w14:textId="6988594C" w:rsidR="00B317F5" w:rsidRDefault="00B317F5" w:rsidP="000412C5">
      <w:pPr>
        <w:widowControl w:val="0"/>
        <w:spacing w:after="240"/>
        <w:jc w:val="both"/>
        <w:rPr>
          <w:rFonts w:ascii="Arial" w:eastAsia="Arial" w:hAnsi="Arial" w:cs="Arial"/>
        </w:rPr>
      </w:pPr>
      <w:r>
        <w:t>It allows you to quickly see the instances with incidents, marked in red, and the exact process flow that each instance is on. From there you can bulk recover instances that have common errors (for example, after the connection to a</w:t>
      </w:r>
      <w:r w:rsidR="000412C5">
        <w:t xml:space="preserve"> third-party </w:t>
      </w:r>
      <w:r>
        <w:t>service has been reestablished) or recover them manually (and correct the process variables if required).</w:t>
      </w:r>
    </w:p>
    <w:p w14:paraId="4EC6D9A6" w14:textId="36333935" w:rsidR="00B317F5" w:rsidRDefault="00B317F5" w:rsidP="000412C5">
      <w:pPr>
        <w:jc w:val="both"/>
      </w:pPr>
      <w:r>
        <w:t xml:space="preserve">Operate comes with some pre-built filters to target more precisely instances that you’re looking </w:t>
      </w:r>
      <w:r w:rsidR="000412C5">
        <w:t xml:space="preserve">at: </w:t>
      </w:r>
      <w:r>
        <w:t>Process, process version, execution dates, variables values, instance state (active, with incidents, completed, etc.).</w:t>
      </w:r>
    </w:p>
    <w:p w14:paraId="3D98A16D" w14:textId="77777777" w:rsidR="00B317F5" w:rsidRDefault="00B317F5" w:rsidP="00DD1ED7">
      <w:pPr>
        <w:pStyle w:val="Heading2"/>
        <w:numPr>
          <w:ilvl w:val="0"/>
          <w:numId w:val="9"/>
        </w:numPr>
      </w:pPr>
      <w:bookmarkStart w:id="12" w:name="_heading=h.1ksv4uv" w:colFirst="0" w:colLast="0"/>
      <w:bookmarkStart w:id="13" w:name="_Toc110406186"/>
      <w:bookmarkEnd w:id="12"/>
      <w:r>
        <w:t>Reporting</w:t>
      </w:r>
      <w:bookmarkEnd w:id="13"/>
    </w:p>
    <w:p w14:paraId="2375B08F" w14:textId="77777777" w:rsidR="00B317F5" w:rsidRDefault="00B317F5" w:rsidP="000412C5">
      <w:pPr>
        <w:widowControl w:val="0"/>
        <w:spacing w:after="240"/>
        <w:jc w:val="both"/>
      </w:pPr>
      <w:r>
        <w:t>Optimize is the Camunda component that brings you advanced analytics capabilities. You can create your own dashboards and reports or use some of the predefined ones at your convenience.</w:t>
      </w:r>
    </w:p>
    <w:p w14:paraId="75032F3E" w14:textId="57E56D94" w:rsidR="00B317F5" w:rsidRDefault="00B317F5" w:rsidP="00B317F5">
      <w:pPr>
        <w:widowControl w:val="0"/>
        <w:spacing w:after="240"/>
      </w:pPr>
      <w:r>
        <w:t>Here is an example of a simple</w:t>
      </w:r>
      <w:r w:rsidR="000412C5">
        <w:t xml:space="preserve"> dashboard:</w:t>
      </w:r>
    </w:p>
    <w:p w14:paraId="163860CD" w14:textId="77777777" w:rsidR="00B317F5" w:rsidRDefault="00B317F5" w:rsidP="00B317F5">
      <w:pPr>
        <w:widowControl w:val="0"/>
        <w:spacing w:after="240"/>
      </w:pPr>
      <w:r>
        <w:rPr>
          <w:noProof/>
        </w:rPr>
        <w:lastRenderedPageBreak/>
        <w:drawing>
          <wp:inline distT="114300" distB="114300" distL="114300" distR="114300" wp14:anchorId="0578D983" wp14:editId="083D2CEB">
            <wp:extent cx="5572125" cy="2971800"/>
            <wp:effectExtent l="0" t="0" r="0" b="0"/>
            <wp:docPr id="39"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2.png" descr="Graphical user interface, application&#10;&#10;Description automatically generated"/>
                    <pic:cNvPicPr preferRelativeResize="0"/>
                  </pic:nvPicPr>
                  <pic:blipFill>
                    <a:blip r:embed="rId13"/>
                    <a:srcRect r="2823" b="7991"/>
                    <a:stretch>
                      <a:fillRect/>
                    </a:stretch>
                  </pic:blipFill>
                  <pic:spPr>
                    <a:xfrm>
                      <a:off x="0" y="0"/>
                      <a:ext cx="5572125" cy="2971800"/>
                    </a:xfrm>
                    <a:prstGeom prst="rect">
                      <a:avLst/>
                    </a:prstGeom>
                    <a:ln/>
                  </pic:spPr>
                </pic:pic>
              </a:graphicData>
            </a:graphic>
          </wp:inline>
        </w:drawing>
      </w:r>
      <w:r>
        <w:rPr>
          <w:noProof/>
        </w:rPr>
        <w:drawing>
          <wp:inline distT="114300" distB="114300" distL="114300" distR="114300" wp14:anchorId="2DF0DAEF" wp14:editId="0C0BD912">
            <wp:extent cx="5562600" cy="1891602"/>
            <wp:effectExtent l="0" t="0" r="0" b="0"/>
            <wp:docPr id="38"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8.png" descr="Graphical user interface&#10;&#10;Description automatically generated"/>
                    <pic:cNvPicPr preferRelativeResize="0"/>
                  </pic:nvPicPr>
                  <pic:blipFill>
                    <a:blip r:embed="rId14"/>
                    <a:srcRect t="23458" r="2989" b="17874"/>
                    <a:stretch>
                      <a:fillRect/>
                    </a:stretch>
                  </pic:blipFill>
                  <pic:spPr>
                    <a:xfrm>
                      <a:off x="0" y="0"/>
                      <a:ext cx="5562600" cy="1891602"/>
                    </a:xfrm>
                    <a:prstGeom prst="rect">
                      <a:avLst/>
                    </a:prstGeom>
                    <a:ln/>
                  </pic:spPr>
                </pic:pic>
              </a:graphicData>
            </a:graphic>
          </wp:inline>
        </w:drawing>
      </w:r>
    </w:p>
    <w:p w14:paraId="0BE654F1" w14:textId="609E46FD" w:rsidR="00B317F5" w:rsidRDefault="00B317F5" w:rsidP="000412C5">
      <w:pPr>
        <w:widowControl w:val="0"/>
        <w:spacing w:after="240"/>
        <w:jc w:val="both"/>
      </w:pPr>
      <w:r>
        <w:t>You can see the number of instances of a process, the average time, etc. The heatmaps are providing you very useful</w:t>
      </w:r>
      <w:r w:rsidR="000412C5">
        <w:t xml:space="preserve"> information: </w:t>
      </w:r>
      <w:r>
        <w:t>The first one (duration heatmap) gives you a direct vision on your process's bottleneck. The second one (frequency heatmap) gives you a direct vision on the more common process flow.</w:t>
      </w:r>
    </w:p>
    <w:p w14:paraId="1E556B6F" w14:textId="77777777" w:rsidR="00B317F5" w:rsidRDefault="00B317F5" w:rsidP="000412C5">
      <w:pPr>
        <w:widowControl w:val="0"/>
        <w:spacing w:after="240"/>
        <w:jc w:val="both"/>
      </w:pPr>
      <w:r>
        <w:t xml:space="preserve">You can also add your own reports inside this dashboard, based on your process data. This could be pie charts with customer age distribution. This could be bar charts with monthly incomes ranges, etc. </w:t>
      </w:r>
    </w:p>
    <w:p w14:paraId="4E07388C" w14:textId="77777777" w:rsidR="00B317F5" w:rsidRDefault="00B317F5" w:rsidP="000412C5">
      <w:pPr>
        <w:widowControl w:val="0"/>
        <w:spacing w:after="240"/>
        <w:jc w:val="both"/>
      </w:pPr>
      <w:r>
        <w:t>Finally, it’s important to note that your dashboards can be filtered (on business data, for example per country) and that they can be exposed (prefiltered or not) to external users.</w:t>
      </w:r>
    </w:p>
    <w:p w14:paraId="061127AF" w14:textId="77777777" w:rsidR="00B317F5" w:rsidRDefault="00B317F5" w:rsidP="00DD1ED7">
      <w:pPr>
        <w:pStyle w:val="Heading2"/>
        <w:numPr>
          <w:ilvl w:val="0"/>
          <w:numId w:val="9"/>
        </w:numPr>
      </w:pPr>
      <w:bookmarkStart w:id="14" w:name="_heading=h.44sinio" w:colFirst="0" w:colLast="0"/>
      <w:bookmarkStart w:id="15" w:name="_Toc110406187"/>
      <w:bookmarkEnd w:id="14"/>
      <w:r>
        <w:t>Reusability</w:t>
      </w:r>
      <w:bookmarkEnd w:id="15"/>
    </w:p>
    <w:p w14:paraId="5B2C095D" w14:textId="7109DC87" w:rsidR="00B317F5" w:rsidRDefault="00B317F5" w:rsidP="000412C5">
      <w:pPr>
        <w:jc w:val="both"/>
      </w:pPr>
      <w:r>
        <w:t>Developer friendliness is at the core of Camunda values. And as such, reusability is a must have. Reusability</w:t>
      </w:r>
      <w:r w:rsidR="000412C5">
        <w:t xml:space="preserve"> of:</w:t>
      </w:r>
    </w:p>
    <w:p w14:paraId="437015BE" w14:textId="77777777" w:rsidR="00B317F5" w:rsidRDefault="00B317F5" w:rsidP="00B317F5">
      <w:pPr>
        <w:numPr>
          <w:ilvl w:val="0"/>
          <w:numId w:val="1"/>
        </w:numPr>
        <w:spacing w:before="240" w:line="276" w:lineRule="auto"/>
      </w:pPr>
      <w:r>
        <w:t>processes through call activities</w:t>
      </w:r>
    </w:p>
    <w:p w14:paraId="3DFEF583" w14:textId="7445A5F7" w:rsidR="00B317F5" w:rsidRDefault="00AD71F1" w:rsidP="00B317F5">
      <w:pPr>
        <w:ind w:left="720"/>
      </w:pPr>
      <w:r>
        <w:lastRenderedPageBreak/>
        <w:t xml:space="preserve">You can develop processes that can be instantiated independently (from a website) or by other processes (through call activities). It could be for example a “document request” process, useful on its own, called during a customer </w:t>
      </w:r>
      <w:r w:rsidR="0029493C">
        <w:t>registration</w:t>
      </w:r>
      <w:r>
        <w:t xml:space="preserve">, </w:t>
      </w:r>
      <w:r w:rsidR="0029493C">
        <w:t>an incident resolution, etc</w:t>
      </w:r>
      <w:r>
        <w:t xml:space="preserve">. </w:t>
      </w:r>
    </w:p>
    <w:p w14:paraId="791D741C" w14:textId="77777777" w:rsidR="00B317F5" w:rsidRDefault="00B317F5" w:rsidP="00B317F5">
      <w:pPr>
        <w:numPr>
          <w:ilvl w:val="0"/>
          <w:numId w:val="1"/>
        </w:numPr>
        <w:spacing w:before="240" w:line="276" w:lineRule="auto"/>
      </w:pPr>
      <w:r>
        <w:t>custom components as workers and connectors</w:t>
      </w:r>
    </w:p>
    <w:p w14:paraId="79FC47FC" w14:textId="77777777" w:rsidR="00B317F5" w:rsidRDefault="00B317F5" w:rsidP="00B317F5">
      <w:pPr>
        <w:ind w:left="720"/>
      </w:pPr>
      <w:r>
        <w:t xml:space="preserve">Your processes will send notifications to your customers. This could be achieved by using the </w:t>
      </w:r>
      <w:proofErr w:type="spellStart"/>
      <w:r>
        <w:t>Sendgrid</w:t>
      </w:r>
      <w:proofErr w:type="spellEnd"/>
      <w:r>
        <w:t xml:space="preserve"> connector provided out of the box by Camunda. But you could also develop your own worker/connector and reuse it for any notifications sent from your processes.</w:t>
      </w:r>
    </w:p>
    <w:p w14:paraId="5E628B73" w14:textId="1007D4DB" w:rsidR="00B317F5" w:rsidRDefault="00B317F5" w:rsidP="00B317F5">
      <w:pPr>
        <w:numPr>
          <w:ilvl w:val="0"/>
          <w:numId w:val="1"/>
        </w:numPr>
        <w:spacing w:before="240" w:line="276" w:lineRule="auto"/>
      </w:pPr>
      <w:r>
        <w:t>your current software</w:t>
      </w:r>
      <w:r w:rsidR="00EB06AB">
        <w:t xml:space="preserve"> factory:</w:t>
      </w:r>
      <w:r>
        <w:t xml:space="preserve"> CI/CD, code quality, development languages</w:t>
      </w:r>
    </w:p>
    <w:p w14:paraId="058CB331" w14:textId="77777777" w:rsidR="00B317F5" w:rsidRDefault="00B317F5" w:rsidP="00B317F5">
      <w:pPr>
        <w:ind w:left="720"/>
      </w:pPr>
      <w:r>
        <w:t xml:space="preserve">You can write your workers and UI in any language. If your preferred language is Java and that your tooling is around Jenkins and SonarQube, you can use them with Camunda. If your preferred language is Python and your CI/CD is </w:t>
      </w:r>
      <w:proofErr w:type="spellStart"/>
      <w:r>
        <w:t>Github</w:t>
      </w:r>
      <w:proofErr w:type="spellEnd"/>
      <w:r>
        <w:t xml:space="preserve"> actions, you can do the same with Camunda. You can reuse your existing IDE, software factory and best practices.</w:t>
      </w:r>
    </w:p>
    <w:p w14:paraId="01C30E4F" w14:textId="77777777" w:rsidR="00B317F5" w:rsidRDefault="00B317F5" w:rsidP="00DD1ED7">
      <w:pPr>
        <w:pStyle w:val="Heading2"/>
        <w:numPr>
          <w:ilvl w:val="0"/>
          <w:numId w:val="9"/>
        </w:numPr>
      </w:pPr>
      <w:bookmarkStart w:id="16" w:name="_heading=h.2jxsxqh" w:colFirst="0" w:colLast="0"/>
      <w:bookmarkStart w:id="17" w:name="_Toc110406188"/>
      <w:bookmarkEnd w:id="16"/>
      <w:r>
        <w:t>Camunda architecture</w:t>
      </w:r>
      <w:bookmarkEnd w:id="17"/>
    </w:p>
    <w:sdt>
      <w:sdtPr>
        <w:tag w:val="goog_rdk_315"/>
        <w:id w:val="523827753"/>
      </w:sdtPr>
      <w:sdtContent>
        <w:p w14:paraId="3308A652" w14:textId="77777777" w:rsidR="00B317F5" w:rsidRDefault="00B317F5" w:rsidP="00EB06AB">
          <w:r>
            <w:t xml:space="preserve">Here is a picture showing a </w:t>
          </w:r>
          <w:proofErr w:type="spellStart"/>
          <w:r>
            <w:t>Zeebe</w:t>
          </w:r>
          <w:proofErr w:type="spellEnd"/>
          <w:r>
            <w:t xml:space="preserve"> Camunda Cloud Cluster in more detail.</w:t>
          </w:r>
        </w:p>
      </w:sdtContent>
    </w:sdt>
    <w:p w14:paraId="6DE1656A" w14:textId="77777777" w:rsidR="00B317F5" w:rsidRDefault="00B317F5" w:rsidP="00B317F5">
      <w:pPr>
        <w:jc w:val="center"/>
      </w:pPr>
      <w:r>
        <w:rPr>
          <w:noProof/>
        </w:rPr>
        <w:drawing>
          <wp:inline distT="114300" distB="114300" distL="114300" distR="114300" wp14:anchorId="3D933DA3" wp14:editId="54B07599">
            <wp:extent cx="5438775" cy="2114550"/>
            <wp:effectExtent l="0" t="0" r="0" b="0"/>
            <wp:docPr id="42"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0.png" descr="Diagram&#10;&#10;Description automatically generated"/>
                    <pic:cNvPicPr preferRelativeResize="0"/>
                  </pic:nvPicPr>
                  <pic:blipFill>
                    <a:blip r:embed="rId15"/>
                    <a:srcRect l="2491" t="24013" r="2656" b="10610"/>
                    <a:stretch>
                      <a:fillRect/>
                    </a:stretch>
                  </pic:blipFill>
                  <pic:spPr>
                    <a:xfrm>
                      <a:off x="0" y="0"/>
                      <a:ext cx="5438775" cy="2114550"/>
                    </a:xfrm>
                    <a:prstGeom prst="rect">
                      <a:avLst/>
                    </a:prstGeom>
                    <a:ln/>
                  </pic:spPr>
                </pic:pic>
              </a:graphicData>
            </a:graphic>
          </wp:inline>
        </w:drawing>
      </w:r>
    </w:p>
    <w:p w14:paraId="7AFC8B3D" w14:textId="71A7A247" w:rsidR="00B317F5" w:rsidRDefault="00B317F5" w:rsidP="00B317F5">
      <w:pPr>
        <w:widowControl w:val="0"/>
        <w:spacing w:after="240"/>
      </w:pPr>
      <w:r>
        <w:br/>
        <w:t xml:space="preserve">On the left, </w:t>
      </w:r>
      <w:r w:rsidR="00FE14D9">
        <w:t>you see</w:t>
      </w:r>
      <w:r>
        <w:t xml:space="preserve"> the different kinds of workflow client connections you can establish through a secure </w:t>
      </w:r>
      <w:proofErr w:type="spellStart"/>
      <w:r>
        <w:t>gRPC</w:t>
      </w:r>
      <w:proofErr w:type="spellEnd"/>
      <w:r>
        <w:t xml:space="preserve"> connection.</w:t>
      </w:r>
    </w:p>
    <w:p w14:paraId="4576AD8D" w14:textId="77777777" w:rsidR="00B317F5" w:rsidRDefault="00B317F5" w:rsidP="00B317F5">
      <w:pPr>
        <w:widowControl w:val="0"/>
        <w:spacing w:after="240"/>
      </w:pPr>
      <w:r>
        <w:t xml:space="preserve">On the right, you’ll see a streaming exporter that hands data over real time to Elasticsearch, which acts as a data source for our other tools like Operate and </w:t>
      </w:r>
      <w:proofErr w:type="spellStart"/>
      <w:r>
        <w:t>Tasklist</w:t>
      </w:r>
      <w:proofErr w:type="spellEnd"/>
      <w:r>
        <w:t>.</w:t>
      </w:r>
    </w:p>
    <w:p w14:paraId="015F8304" w14:textId="3E95E278" w:rsidR="00B43493" w:rsidRDefault="00B317F5" w:rsidP="00B43493">
      <w:pPr>
        <w:widowControl w:val="0"/>
        <w:spacing w:after="240"/>
      </w:pPr>
      <w:r>
        <w:t>Everything runs on Kubernetes which is great for decoupling and high availability.</w:t>
      </w:r>
    </w:p>
    <w:p w14:paraId="171DF043" w14:textId="77777777" w:rsidR="00B43493" w:rsidRDefault="00B43493">
      <w:r>
        <w:br w:type="page"/>
      </w:r>
    </w:p>
    <w:p w14:paraId="427C79CA" w14:textId="0EA632D2" w:rsidR="00FE14D9" w:rsidRPr="00B43493" w:rsidRDefault="00FE14D9" w:rsidP="00B43493">
      <w:pPr>
        <w:pStyle w:val="Heading1"/>
      </w:pPr>
      <w:bookmarkStart w:id="18" w:name="_Toc110406189"/>
      <w:r w:rsidRPr="00B43493">
        <w:lastRenderedPageBreak/>
        <w:t>First subject – Security</w:t>
      </w:r>
      <w:bookmarkEnd w:id="18"/>
    </w:p>
    <w:p w14:paraId="5D6BF30E" w14:textId="77777777" w:rsidR="00B317F5" w:rsidRPr="00FE14D9" w:rsidRDefault="00B317F5" w:rsidP="00B317F5">
      <w:pPr>
        <w:widowControl w:val="0"/>
        <w:spacing w:after="240"/>
        <w:rPr>
          <w:lang w:val="en"/>
        </w:rPr>
      </w:pPr>
    </w:p>
    <w:p w14:paraId="1A60EB5C" w14:textId="7B5109DA" w:rsidR="00B317F5" w:rsidRDefault="00FE14D9" w:rsidP="00B317F5">
      <w:r>
        <w:t>The 2 first topics discussed during our last call were “Authentication and Authorization using identity” and “LDAP integration”. We will handle both in that chapter, first discussing about LDAP integration and then about identity.</w:t>
      </w:r>
    </w:p>
    <w:p w14:paraId="6EF3F7ED" w14:textId="7A45A7C8" w:rsidR="00FE14D9" w:rsidRDefault="00BD31D9" w:rsidP="00B43493">
      <w:pPr>
        <w:pStyle w:val="Heading2"/>
        <w:numPr>
          <w:ilvl w:val="0"/>
          <w:numId w:val="11"/>
        </w:numPr>
      </w:pPr>
      <w:bookmarkStart w:id="19" w:name="_Toc110406190"/>
      <w:r>
        <w:t>Security Management within Camunda 8</w:t>
      </w:r>
      <w:bookmarkEnd w:id="19"/>
    </w:p>
    <w:p w14:paraId="55FE22DF" w14:textId="7579C068" w:rsidR="00BD31D9" w:rsidRDefault="00BD31D9" w:rsidP="00BD31D9">
      <w:r>
        <w:t xml:space="preserve">Camunda 8 </w:t>
      </w:r>
      <w:r w:rsidR="004C4EB9">
        <w:t xml:space="preserve">can be installed from docker-compose files or helm charts. These setups come with Identity and </w:t>
      </w:r>
      <w:proofErr w:type="spellStart"/>
      <w:r w:rsidR="004C4EB9">
        <w:t>Keycloak</w:t>
      </w:r>
      <w:proofErr w:type="spellEnd"/>
      <w:r w:rsidR="004C4EB9">
        <w:t xml:space="preserve"> integrated. We could decide to </w:t>
      </w:r>
      <w:r w:rsidR="003C1F95">
        <w:t xml:space="preserve">not use these components and to </w:t>
      </w:r>
      <w:r w:rsidR="004C4EB9">
        <w:t xml:space="preserve">manage LDAP integration directly from </w:t>
      </w:r>
      <w:r>
        <w:t xml:space="preserve">the </w:t>
      </w:r>
      <w:proofErr w:type="spellStart"/>
      <w:r>
        <w:t>TaskList</w:t>
      </w:r>
      <w:proofErr w:type="spellEnd"/>
      <w:r>
        <w:t>, Operate and Optimize applications</w:t>
      </w:r>
      <w:r w:rsidR="004C4EB9">
        <w:t xml:space="preserve"> </w:t>
      </w:r>
      <w:r>
        <w:t>(</w:t>
      </w:r>
      <w:hyperlink r:id="rId16" w:history="1">
        <w:r w:rsidR="004C4EB9" w:rsidRPr="00ED025B">
          <w:rPr>
            <w:rStyle w:val="Hyperlink"/>
          </w:rPr>
          <w:t>https://docs.camunda.io/docs/1.3/self-managed/operate-deployment/authentication/</w:t>
        </w:r>
      </w:hyperlink>
      <w:r>
        <w:t>)</w:t>
      </w:r>
      <w:r w:rsidR="004C4EB9">
        <w:t>.</w:t>
      </w:r>
      <w:r>
        <w:t xml:space="preserve"> </w:t>
      </w:r>
      <w:r w:rsidR="003C1F95">
        <w:t>But f</w:t>
      </w:r>
      <w:r w:rsidR="004C4EB9">
        <w:t>or this workshop, we decided to use this strategy because:</w:t>
      </w:r>
    </w:p>
    <w:p w14:paraId="0D346502" w14:textId="70DEF8FC" w:rsidR="004C4EB9" w:rsidRDefault="004C4EB9" w:rsidP="004C4EB9">
      <w:pPr>
        <w:pStyle w:val="ListParagraph"/>
        <w:numPr>
          <w:ilvl w:val="0"/>
          <w:numId w:val="4"/>
        </w:numPr>
      </w:pPr>
      <w:r>
        <w:t xml:space="preserve">It </w:t>
      </w:r>
      <w:r w:rsidR="003C1F95">
        <w:t>benefits</w:t>
      </w:r>
      <w:r>
        <w:t xml:space="preserve"> from </w:t>
      </w:r>
      <w:proofErr w:type="spellStart"/>
      <w:r w:rsidR="003C1F95">
        <w:t>K</w:t>
      </w:r>
      <w:r>
        <w:t>eycloak</w:t>
      </w:r>
      <w:proofErr w:type="spellEnd"/>
      <w:r>
        <w:t xml:space="preserve"> features</w:t>
      </w:r>
    </w:p>
    <w:p w14:paraId="501D0445" w14:textId="01551DE4" w:rsidR="004C4EB9" w:rsidRDefault="004C4EB9" w:rsidP="004C4EB9">
      <w:pPr>
        <w:pStyle w:val="ListParagraph"/>
        <w:numPr>
          <w:ilvl w:val="0"/>
          <w:numId w:val="4"/>
        </w:numPr>
      </w:pPr>
      <w:r>
        <w:t>No modifications of the docker-compose or helm charts provided by Camunda</w:t>
      </w:r>
    </w:p>
    <w:p w14:paraId="39685B77" w14:textId="4E59B2CF" w:rsidR="004C4EB9" w:rsidRDefault="004C4EB9" w:rsidP="004C4EB9">
      <w:pPr>
        <w:pStyle w:val="ListParagraph"/>
        <w:numPr>
          <w:ilvl w:val="0"/>
          <w:numId w:val="4"/>
        </w:numPr>
      </w:pPr>
      <w:r>
        <w:t>Configurations are done once for all applications</w:t>
      </w:r>
    </w:p>
    <w:p w14:paraId="4A2892E2" w14:textId="54CFF668" w:rsidR="003C1F95" w:rsidRDefault="003C1F95" w:rsidP="00B43493">
      <w:pPr>
        <w:pStyle w:val="Heading2"/>
        <w:numPr>
          <w:ilvl w:val="0"/>
          <w:numId w:val="11"/>
        </w:numPr>
      </w:pPr>
      <w:bookmarkStart w:id="20" w:name="_Toc110406191"/>
      <w:r>
        <w:t>Local setup</w:t>
      </w:r>
      <w:bookmarkEnd w:id="20"/>
    </w:p>
    <w:p w14:paraId="622D7EC5" w14:textId="6529F0CB" w:rsidR="004C4EB9" w:rsidRDefault="00542910" w:rsidP="00542910">
      <w:pPr>
        <w:pStyle w:val="ListParagraph"/>
        <w:numPr>
          <w:ilvl w:val="0"/>
          <w:numId w:val="5"/>
        </w:numPr>
      </w:pPr>
      <w:r>
        <w:t>Apache Directory Studio running on localhost:</w:t>
      </w:r>
      <w:r w:rsidRPr="00542910">
        <w:t>10389</w:t>
      </w:r>
      <w:r>
        <w:t xml:space="preserve"> (</w:t>
      </w:r>
      <w:r w:rsidR="003C1F95">
        <w:t>no Active Directory available</w:t>
      </w:r>
      <w:r>
        <w:t>).</w:t>
      </w:r>
    </w:p>
    <w:p w14:paraId="150781CD" w14:textId="65682925" w:rsidR="00542910" w:rsidRDefault="00542910" w:rsidP="00542910">
      <w:pPr>
        <w:pStyle w:val="ListParagraph"/>
        <w:numPr>
          <w:ilvl w:val="0"/>
          <w:numId w:val="5"/>
        </w:numPr>
        <w:rPr>
          <w:lang w:val="fr-FR"/>
        </w:rPr>
      </w:pPr>
      <w:proofErr w:type="spellStart"/>
      <w:r w:rsidRPr="00542910">
        <w:rPr>
          <w:lang w:val="fr-FR"/>
        </w:rPr>
        <w:t>Camunda</w:t>
      </w:r>
      <w:proofErr w:type="spellEnd"/>
      <w:r w:rsidRPr="00542910">
        <w:rPr>
          <w:lang w:val="fr-FR"/>
        </w:rPr>
        <w:t xml:space="preserve"> 8.0.4 : </w:t>
      </w:r>
      <w:hyperlink r:id="rId17" w:history="1">
        <w:r w:rsidRPr="00ED025B">
          <w:rPr>
            <w:rStyle w:val="Hyperlink"/>
            <w:lang w:val="fr-FR"/>
          </w:rPr>
          <w:t>https://raw.githubusercontent.com/camunda/camunda-platform/d7848cc66f4dee79ee1ea73efa7eb9684c2dc748/docker-compose.yaml</w:t>
        </w:r>
      </w:hyperlink>
    </w:p>
    <w:p w14:paraId="4974C006" w14:textId="7AB5485E" w:rsidR="0029493C" w:rsidRDefault="00A2125E" w:rsidP="0029493C">
      <w:pPr>
        <w:pStyle w:val="ListParagraph"/>
        <w:numPr>
          <w:ilvl w:val="0"/>
          <w:numId w:val="5"/>
        </w:numPr>
      </w:pPr>
      <w:r w:rsidRPr="00A2125E">
        <w:t>Sp</w:t>
      </w:r>
      <w:r>
        <w:t xml:space="preserve">ring-Boot </w:t>
      </w:r>
      <w:proofErr w:type="gramStart"/>
      <w:r w:rsidRPr="00A2125E">
        <w:t>Project :</w:t>
      </w:r>
      <w:proofErr w:type="gramEnd"/>
      <w:r w:rsidRPr="00A2125E">
        <w:t xml:space="preserve"> </w:t>
      </w:r>
      <w:hyperlink r:id="rId18" w:history="1">
        <w:r w:rsidR="0029493C" w:rsidRPr="00ED025B">
          <w:rPr>
            <w:rStyle w:val="Hyperlink"/>
          </w:rPr>
          <w:t>https://github.com/camunda-consulting/camunda-8-keycloak</w:t>
        </w:r>
      </w:hyperlink>
    </w:p>
    <w:p w14:paraId="155CF13C" w14:textId="299F47DD" w:rsidR="00A2125E" w:rsidRDefault="00A2125E" w:rsidP="00A2125E">
      <w:pPr>
        <w:pStyle w:val="ListParagraph"/>
      </w:pPr>
    </w:p>
    <w:p w14:paraId="4A52EC25" w14:textId="082ACF9D" w:rsidR="00DD1ED7" w:rsidRPr="00DD1ED7" w:rsidRDefault="00A2125E" w:rsidP="00DD1ED7">
      <w:pPr>
        <w:pStyle w:val="Heading2"/>
        <w:numPr>
          <w:ilvl w:val="0"/>
          <w:numId w:val="11"/>
        </w:numPr>
      </w:pPr>
      <w:bookmarkStart w:id="21" w:name="_Toc110406192"/>
      <w:r>
        <w:t>Configur</w:t>
      </w:r>
      <w:r w:rsidR="000C757C">
        <w:t xml:space="preserve">ing </w:t>
      </w:r>
      <w:proofErr w:type="spellStart"/>
      <w:r w:rsidR="000C757C">
        <w:t>Keycloak</w:t>
      </w:r>
      <w:bookmarkEnd w:id="21"/>
      <w:proofErr w:type="spellEnd"/>
    </w:p>
    <w:p w14:paraId="5CD566DD" w14:textId="36E863F6" w:rsidR="00DD1ED7" w:rsidRDefault="00DD1ED7" w:rsidP="00DD1ED7">
      <w:proofErr w:type="spellStart"/>
      <w:r>
        <w:t>Keycloak</w:t>
      </w:r>
      <w:proofErr w:type="spellEnd"/>
      <w:r>
        <w:t xml:space="preserve"> is an</w:t>
      </w:r>
      <w:r w:rsidRPr="00DD1ED7">
        <w:t xml:space="preserve"> identity and access manager</w:t>
      </w:r>
      <w:r w:rsidR="00B43493">
        <w:t xml:space="preserve"> that can also be used to federate users from LDAP </w:t>
      </w:r>
      <w:proofErr w:type="spellStart"/>
      <w:r w:rsidR="00B43493">
        <w:t>softwares</w:t>
      </w:r>
      <w:proofErr w:type="spellEnd"/>
      <w:r w:rsidR="00B43493">
        <w:t xml:space="preserve"> as Active Directory. Locally, we have federated users from the Apache Directory but configurations steps are the </w:t>
      </w:r>
      <w:proofErr w:type="gramStart"/>
      <w:r w:rsidR="00B43493">
        <w:t>same :</w:t>
      </w:r>
      <w:proofErr w:type="gramEnd"/>
    </w:p>
    <w:p w14:paraId="0C4FAD3C" w14:textId="6571188C" w:rsidR="00B43493" w:rsidRDefault="00B43493" w:rsidP="00DD1ED7">
      <w:r>
        <w:t>Under “User Federation”, it requires to add an LDAP provider</w:t>
      </w:r>
    </w:p>
    <w:p w14:paraId="29DA0A14" w14:textId="0885543B" w:rsidR="00B43493" w:rsidRPr="00DD1ED7" w:rsidRDefault="00B43493" w:rsidP="00B43493">
      <w:pPr>
        <w:jc w:val="center"/>
      </w:pPr>
      <w:r>
        <w:rPr>
          <w:noProof/>
        </w:rPr>
        <w:drawing>
          <wp:inline distT="0" distB="0" distL="0" distR="0" wp14:anchorId="7DFD0B9C" wp14:editId="6C112851">
            <wp:extent cx="3511550" cy="1854444"/>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9"/>
                    <a:srcRect t="10985"/>
                    <a:stretch/>
                  </pic:blipFill>
                  <pic:spPr bwMode="auto">
                    <a:xfrm>
                      <a:off x="0" y="0"/>
                      <a:ext cx="3526901" cy="1862551"/>
                    </a:xfrm>
                    <a:prstGeom prst="rect">
                      <a:avLst/>
                    </a:prstGeom>
                    <a:ln>
                      <a:noFill/>
                    </a:ln>
                    <a:extLst>
                      <a:ext uri="{53640926-AAD7-44D8-BBD7-CCE9431645EC}">
                        <a14:shadowObscured xmlns:a14="http://schemas.microsoft.com/office/drawing/2010/main"/>
                      </a:ext>
                    </a:extLst>
                  </pic:spPr>
                </pic:pic>
              </a:graphicData>
            </a:graphic>
          </wp:inline>
        </w:drawing>
      </w:r>
    </w:p>
    <w:p w14:paraId="2D94129E" w14:textId="77777777" w:rsidR="00C114B7" w:rsidRDefault="00C114B7" w:rsidP="00A2125E">
      <w:pPr>
        <w:pStyle w:val="ListParagraph"/>
        <w:ind w:left="0"/>
      </w:pPr>
      <w:r>
        <w:t xml:space="preserve">In the next screen, we will configure the federation. Some important configurations </w:t>
      </w:r>
      <w:proofErr w:type="gramStart"/>
      <w:r>
        <w:t>are :</w:t>
      </w:r>
      <w:proofErr w:type="gramEnd"/>
    </w:p>
    <w:p w14:paraId="5E94C48C" w14:textId="3AFDB1B2" w:rsidR="00A2125E" w:rsidRDefault="00C114B7" w:rsidP="00C114B7">
      <w:pPr>
        <w:pStyle w:val="ListParagraph"/>
        <w:numPr>
          <w:ilvl w:val="0"/>
          <w:numId w:val="12"/>
        </w:numPr>
      </w:pPr>
      <w:r>
        <w:lastRenderedPageBreak/>
        <w:t xml:space="preserve">Username LDAP attribute: the LDAP attribute that will be mapped as </w:t>
      </w:r>
      <w:proofErr w:type="spellStart"/>
      <w:r>
        <w:t>Keycloak</w:t>
      </w:r>
      <w:proofErr w:type="spellEnd"/>
      <w:r>
        <w:t xml:space="preserve"> username. With Active directory, you would probably change the value to </w:t>
      </w:r>
      <w:r w:rsidR="00FC7871" w:rsidRPr="00FC7871">
        <w:rPr>
          <w:b/>
          <w:bCs/>
        </w:rPr>
        <w:t>'</w:t>
      </w:r>
      <w:proofErr w:type="spellStart"/>
      <w:r w:rsidRPr="00FC7871">
        <w:rPr>
          <w:b/>
          <w:bCs/>
        </w:rPr>
        <w:t>cn</w:t>
      </w:r>
      <w:proofErr w:type="spellEnd"/>
      <w:r w:rsidR="00FC7871" w:rsidRPr="00FC7871">
        <w:rPr>
          <w:b/>
          <w:bCs/>
        </w:rPr>
        <w:t>'</w:t>
      </w:r>
      <w:r>
        <w:rPr>
          <w:b/>
          <w:bCs/>
        </w:rPr>
        <w:t xml:space="preserve">. </w:t>
      </w:r>
      <w:r w:rsidRPr="00C114B7">
        <w:t>Same for the RDN LDAP attribute</w:t>
      </w:r>
      <w:r>
        <w:t>.</w:t>
      </w:r>
    </w:p>
    <w:p w14:paraId="51B5C52E" w14:textId="3196BE86" w:rsidR="00C114B7" w:rsidRDefault="00C114B7" w:rsidP="00C114B7">
      <w:pPr>
        <w:pStyle w:val="ListParagraph"/>
        <w:numPr>
          <w:ilvl w:val="0"/>
          <w:numId w:val="12"/>
        </w:numPr>
      </w:pPr>
      <w:r>
        <w:t xml:space="preserve">UUID LDAP attribute: </w:t>
      </w:r>
      <w:r w:rsidR="00FC7871" w:rsidRPr="00FC7871">
        <w:t xml:space="preserve">Name of LDAP attribute used as unique object identifier in LDAP. </w:t>
      </w:r>
      <w:r w:rsidR="00FC7871">
        <w:t xml:space="preserve">For </w:t>
      </w:r>
      <w:r w:rsidR="00FC7871" w:rsidRPr="00FC7871">
        <w:t xml:space="preserve">Active directory it should be </w:t>
      </w:r>
      <w:r w:rsidR="00FC7871" w:rsidRPr="00FC7871">
        <w:rPr>
          <w:b/>
          <w:bCs/>
        </w:rPr>
        <w:t>'</w:t>
      </w:r>
      <w:proofErr w:type="spellStart"/>
      <w:r w:rsidR="00FC7871" w:rsidRPr="00FC7871">
        <w:rPr>
          <w:b/>
          <w:bCs/>
        </w:rPr>
        <w:t>objectGUID</w:t>
      </w:r>
      <w:proofErr w:type="spellEnd"/>
      <w:r w:rsidR="00FC7871" w:rsidRPr="00FC7871">
        <w:rPr>
          <w:b/>
          <w:bCs/>
        </w:rPr>
        <w:t>'</w:t>
      </w:r>
      <w:r w:rsidR="00FC7871" w:rsidRPr="00FC7871">
        <w:t>.</w:t>
      </w:r>
    </w:p>
    <w:p w14:paraId="7F17F1BE" w14:textId="580842BC" w:rsidR="00FC7871" w:rsidRDefault="00FC7871" w:rsidP="00C114B7">
      <w:pPr>
        <w:pStyle w:val="ListParagraph"/>
        <w:numPr>
          <w:ilvl w:val="0"/>
          <w:numId w:val="12"/>
        </w:numPr>
      </w:pPr>
      <w:r>
        <w:t xml:space="preserve">User Object Classes:  </w:t>
      </w:r>
      <w:r w:rsidRPr="00FC7871">
        <w:t>LDAP user records are found just if they contain all those object classes.</w:t>
      </w:r>
    </w:p>
    <w:p w14:paraId="065EE66C" w14:textId="298BD3C9" w:rsidR="00FC7871" w:rsidRDefault="00FC7871" w:rsidP="00C114B7">
      <w:pPr>
        <w:pStyle w:val="ListParagraph"/>
        <w:numPr>
          <w:ilvl w:val="0"/>
          <w:numId w:val="12"/>
        </w:numPr>
      </w:pPr>
      <w:r>
        <w:t xml:space="preserve">Connection URL: your Active Directory </w:t>
      </w:r>
      <w:proofErr w:type="spellStart"/>
      <w:r>
        <w:t>url</w:t>
      </w:r>
      <w:proofErr w:type="spellEnd"/>
      <w:r>
        <w:t xml:space="preserve">. As Camunda is running inside Docker containers and the Apache directory running on a local machine, the value is here </w:t>
      </w:r>
      <w:proofErr w:type="spellStart"/>
      <w:proofErr w:type="gramStart"/>
      <w:r>
        <w:t>host.docker</w:t>
      </w:r>
      <w:proofErr w:type="gramEnd"/>
      <w:r>
        <w:t>.internal</w:t>
      </w:r>
      <w:proofErr w:type="spellEnd"/>
      <w:r>
        <w:t>.</w:t>
      </w:r>
    </w:p>
    <w:p w14:paraId="744899DD" w14:textId="7FAF429F" w:rsidR="00FC7871" w:rsidRDefault="00FC7871" w:rsidP="00C114B7">
      <w:pPr>
        <w:pStyle w:val="ListParagraph"/>
        <w:numPr>
          <w:ilvl w:val="0"/>
          <w:numId w:val="12"/>
        </w:numPr>
      </w:pPr>
      <w:r>
        <w:t xml:space="preserve">Users DN: </w:t>
      </w:r>
      <w:r w:rsidRPr="00FC7871">
        <w:t>Full DN of LDAP tree where users are. It could be for example '</w:t>
      </w:r>
      <w:proofErr w:type="spellStart"/>
      <w:r w:rsidRPr="00FC7871">
        <w:t>ou</w:t>
      </w:r>
      <w:proofErr w:type="spellEnd"/>
      <w:r w:rsidRPr="00FC7871">
        <w:t>=</w:t>
      </w:r>
      <w:proofErr w:type="spellStart"/>
      <w:proofErr w:type="gramStart"/>
      <w:r w:rsidRPr="00FC7871">
        <w:t>users,dc</w:t>
      </w:r>
      <w:proofErr w:type="spellEnd"/>
      <w:proofErr w:type="gramEnd"/>
      <w:r w:rsidRPr="00FC7871">
        <w:t>=</w:t>
      </w:r>
      <w:proofErr w:type="spellStart"/>
      <w:r w:rsidRPr="00FC7871">
        <w:t>example,dc</w:t>
      </w:r>
      <w:proofErr w:type="spellEnd"/>
      <w:r w:rsidRPr="00FC7871">
        <w:t>=com' assuming that your typical user will have DN like '</w:t>
      </w:r>
      <w:proofErr w:type="spellStart"/>
      <w:r w:rsidRPr="00FC7871">
        <w:t>uid</w:t>
      </w:r>
      <w:proofErr w:type="spellEnd"/>
      <w:r w:rsidRPr="00FC7871">
        <w:t>=</w:t>
      </w:r>
      <w:proofErr w:type="spellStart"/>
      <w:r w:rsidRPr="00FC7871">
        <w:t>john,ou</w:t>
      </w:r>
      <w:proofErr w:type="spellEnd"/>
      <w:r w:rsidRPr="00FC7871">
        <w:t>=</w:t>
      </w:r>
      <w:proofErr w:type="spellStart"/>
      <w:r w:rsidRPr="00FC7871">
        <w:t>users,dc</w:t>
      </w:r>
      <w:proofErr w:type="spellEnd"/>
      <w:r w:rsidRPr="00FC7871">
        <w:t>=</w:t>
      </w:r>
      <w:proofErr w:type="spellStart"/>
      <w:r w:rsidRPr="00FC7871">
        <w:t>example,dc</w:t>
      </w:r>
      <w:proofErr w:type="spellEnd"/>
      <w:r w:rsidRPr="00FC7871">
        <w:t>=com'</w:t>
      </w:r>
    </w:p>
    <w:p w14:paraId="019BD60F" w14:textId="57359230" w:rsidR="004F72EF" w:rsidRDefault="004F72EF" w:rsidP="00C114B7">
      <w:pPr>
        <w:pStyle w:val="ListParagraph"/>
        <w:numPr>
          <w:ilvl w:val="0"/>
          <w:numId w:val="12"/>
        </w:numPr>
      </w:pPr>
      <w:r>
        <w:t>Bind DN: the system user DN used to connect to the LDAP provider</w:t>
      </w:r>
    </w:p>
    <w:p w14:paraId="3D3617D3" w14:textId="2ACDEDFF" w:rsidR="004F72EF" w:rsidRDefault="004F72EF" w:rsidP="00C114B7">
      <w:pPr>
        <w:pStyle w:val="ListParagraph"/>
        <w:numPr>
          <w:ilvl w:val="0"/>
          <w:numId w:val="12"/>
        </w:numPr>
      </w:pPr>
      <w:r>
        <w:t xml:space="preserve">Bind Credential: the </w:t>
      </w:r>
      <w:proofErr w:type="spellStart"/>
      <w:r>
        <w:t>the</w:t>
      </w:r>
      <w:proofErr w:type="spellEnd"/>
      <w:r>
        <w:t xml:space="preserve"> system user password</w:t>
      </w:r>
    </w:p>
    <w:p w14:paraId="39302C2D" w14:textId="77777777" w:rsidR="004F72EF" w:rsidRDefault="004F72EF" w:rsidP="004F72EF">
      <w:pPr>
        <w:pStyle w:val="ListParagraph"/>
      </w:pPr>
    </w:p>
    <w:p w14:paraId="6DE1933F" w14:textId="39D5A609" w:rsidR="00542910" w:rsidRPr="00A2125E" w:rsidRDefault="00C114B7" w:rsidP="004F72EF">
      <w:pPr>
        <w:pStyle w:val="ListParagraph"/>
        <w:spacing w:after="0"/>
        <w:ind w:left="0"/>
      </w:pPr>
      <w:r>
        <w:rPr>
          <w:noProof/>
        </w:rPr>
        <w:drawing>
          <wp:inline distT="0" distB="0" distL="0" distR="0" wp14:anchorId="027FF8F6" wp14:editId="6001F23A">
            <wp:extent cx="5943600" cy="276733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0"/>
                    <a:srcRect t="12367"/>
                    <a:stretch/>
                  </pic:blipFill>
                  <pic:spPr bwMode="auto">
                    <a:xfrm>
                      <a:off x="0" y="0"/>
                      <a:ext cx="5943600" cy="2767330"/>
                    </a:xfrm>
                    <a:prstGeom prst="rect">
                      <a:avLst/>
                    </a:prstGeom>
                    <a:ln>
                      <a:noFill/>
                    </a:ln>
                    <a:extLst>
                      <a:ext uri="{53640926-AAD7-44D8-BBD7-CCE9431645EC}">
                        <a14:shadowObscured xmlns:a14="http://schemas.microsoft.com/office/drawing/2010/main"/>
                      </a:ext>
                    </a:extLst>
                  </pic:spPr>
                </pic:pic>
              </a:graphicData>
            </a:graphic>
          </wp:inline>
        </w:drawing>
      </w:r>
    </w:p>
    <w:p w14:paraId="00D4DA64" w14:textId="0CDF8E84" w:rsidR="004C4EB9" w:rsidRDefault="00C114B7" w:rsidP="004F72EF">
      <w:r>
        <w:rPr>
          <w:noProof/>
        </w:rPr>
        <w:drawing>
          <wp:inline distT="0" distB="0" distL="0" distR="0" wp14:anchorId="54D8EFC5" wp14:editId="07E01015">
            <wp:extent cx="5943600" cy="2757805"/>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21"/>
                    <a:srcRect t="12668"/>
                    <a:stretch/>
                  </pic:blipFill>
                  <pic:spPr bwMode="auto">
                    <a:xfrm>
                      <a:off x="0" y="0"/>
                      <a:ext cx="5943600" cy="2757805"/>
                    </a:xfrm>
                    <a:prstGeom prst="rect">
                      <a:avLst/>
                    </a:prstGeom>
                    <a:ln>
                      <a:noFill/>
                    </a:ln>
                    <a:extLst>
                      <a:ext uri="{53640926-AAD7-44D8-BBD7-CCE9431645EC}">
                        <a14:shadowObscured xmlns:a14="http://schemas.microsoft.com/office/drawing/2010/main"/>
                      </a:ext>
                    </a:extLst>
                  </pic:spPr>
                </pic:pic>
              </a:graphicData>
            </a:graphic>
          </wp:inline>
        </w:drawing>
      </w:r>
    </w:p>
    <w:p w14:paraId="11324F07" w14:textId="4779AD06" w:rsidR="004F72EF" w:rsidRDefault="004F72EF" w:rsidP="004F72EF">
      <w:r>
        <w:lastRenderedPageBreak/>
        <w:t xml:space="preserve">The LDAP provider can be tested (Test connection, Test authentication) and saved. It then requires </w:t>
      </w:r>
      <w:proofErr w:type="gramStart"/>
      <w:r>
        <w:t>to add</w:t>
      </w:r>
      <w:proofErr w:type="gramEnd"/>
      <w:r>
        <w:t xml:space="preserve"> the proper roles to the synchronized users. Depending on their groups or some attributes, you may want to give them access to Optimize, </w:t>
      </w:r>
      <w:proofErr w:type="spellStart"/>
      <w:r>
        <w:t>TaskList</w:t>
      </w:r>
      <w:proofErr w:type="spellEnd"/>
      <w:r>
        <w:t xml:space="preserve"> and/or </w:t>
      </w:r>
      <w:proofErr w:type="gramStart"/>
      <w:r>
        <w:t>Operate</w:t>
      </w:r>
      <w:proofErr w:type="gramEnd"/>
      <w:r>
        <w:t>. To do so, we will use the Mappers</w:t>
      </w:r>
      <w:r w:rsidR="00C673B9">
        <w:t xml:space="preserve">. For this workshop, we have used hardcoded role </w:t>
      </w:r>
      <w:proofErr w:type="gramStart"/>
      <w:r w:rsidR="00C673B9">
        <w:t>mappers</w:t>
      </w:r>
      <w:proofErr w:type="gramEnd"/>
      <w:r w:rsidR="00C673B9">
        <w:t xml:space="preserve"> but you should use dynamic ones.</w:t>
      </w:r>
    </w:p>
    <w:p w14:paraId="21EF9DE4" w14:textId="746A0FFF" w:rsidR="00C673B9" w:rsidRDefault="00C673B9" w:rsidP="00C673B9">
      <w:pPr>
        <w:jc w:val="center"/>
      </w:pPr>
      <w:r>
        <w:rPr>
          <w:noProof/>
        </w:rPr>
        <w:drawing>
          <wp:inline distT="0" distB="0" distL="0" distR="0" wp14:anchorId="23F48C78" wp14:editId="7B4E3CAC">
            <wp:extent cx="4890304" cy="2352675"/>
            <wp:effectExtent l="0" t="0" r="571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22"/>
                    <a:srcRect t="18909"/>
                    <a:stretch/>
                  </pic:blipFill>
                  <pic:spPr bwMode="auto">
                    <a:xfrm>
                      <a:off x="0" y="0"/>
                      <a:ext cx="4892324" cy="2353647"/>
                    </a:xfrm>
                    <a:prstGeom prst="rect">
                      <a:avLst/>
                    </a:prstGeom>
                    <a:ln>
                      <a:noFill/>
                    </a:ln>
                    <a:extLst>
                      <a:ext uri="{53640926-AAD7-44D8-BBD7-CCE9431645EC}">
                        <a14:shadowObscured xmlns:a14="http://schemas.microsoft.com/office/drawing/2010/main"/>
                      </a:ext>
                    </a:extLst>
                  </pic:spPr>
                </pic:pic>
              </a:graphicData>
            </a:graphic>
          </wp:inline>
        </w:drawing>
      </w:r>
    </w:p>
    <w:p w14:paraId="776B0F07" w14:textId="501E800A" w:rsidR="004F72EF" w:rsidRDefault="004F72EF" w:rsidP="004F72EF">
      <w:r>
        <w:t xml:space="preserve"> </w:t>
      </w:r>
      <w:r w:rsidR="00C673B9">
        <w:rPr>
          <w:noProof/>
        </w:rPr>
        <w:drawing>
          <wp:inline distT="0" distB="0" distL="0" distR="0" wp14:anchorId="0EEE9D49" wp14:editId="4C1BF1D2">
            <wp:extent cx="5943600" cy="2206625"/>
            <wp:effectExtent l="0" t="0" r="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3"/>
                    <a:srcRect t="18618"/>
                    <a:stretch/>
                  </pic:blipFill>
                  <pic:spPr bwMode="auto">
                    <a:xfrm>
                      <a:off x="0" y="0"/>
                      <a:ext cx="5943600" cy="2206625"/>
                    </a:xfrm>
                    <a:prstGeom prst="rect">
                      <a:avLst/>
                    </a:prstGeom>
                    <a:ln>
                      <a:noFill/>
                    </a:ln>
                    <a:extLst>
                      <a:ext uri="{53640926-AAD7-44D8-BBD7-CCE9431645EC}">
                        <a14:shadowObscured xmlns:a14="http://schemas.microsoft.com/office/drawing/2010/main"/>
                      </a:ext>
                    </a:extLst>
                  </pic:spPr>
                </pic:pic>
              </a:graphicData>
            </a:graphic>
          </wp:inline>
        </w:drawing>
      </w:r>
    </w:p>
    <w:p w14:paraId="3D22E6E2" w14:textId="7137CE2C" w:rsidR="00C673B9" w:rsidRDefault="00C673B9" w:rsidP="004F72EF">
      <w:r>
        <w:t xml:space="preserve">One these configurations are done, you can access </w:t>
      </w:r>
      <w:proofErr w:type="spellStart"/>
      <w:r>
        <w:t>TaskList</w:t>
      </w:r>
      <w:proofErr w:type="spellEnd"/>
      <w:r>
        <w:t xml:space="preserve"> </w:t>
      </w:r>
    </w:p>
    <w:p w14:paraId="01B65D10" w14:textId="77777777" w:rsidR="004F72EF" w:rsidRDefault="004F72EF" w:rsidP="00C673B9">
      <w:pPr>
        <w:pStyle w:val="Heading2"/>
        <w:ind w:left="360"/>
      </w:pPr>
    </w:p>
    <w:p w14:paraId="131830A1" w14:textId="26EB1D22" w:rsidR="00C673B9" w:rsidRDefault="000C757C" w:rsidP="00C673B9">
      <w:pPr>
        <w:pStyle w:val="Heading2"/>
        <w:numPr>
          <w:ilvl w:val="0"/>
          <w:numId w:val="11"/>
        </w:numPr>
      </w:pPr>
      <w:bookmarkStart w:id="22" w:name="_Toc110406193"/>
      <w:r>
        <w:t xml:space="preserve">Configuring </w:t>
      </w:r>
      <w:proofErr w:type="spellStart"/>
      <w:r>
        <w:t>Idenity</w:t>
      </w:r>
      <w:bookmarkEnd w:id="22"/>
      <w:proofErr w:type="spellEnd"/>
    </w:p>
    <w:p w14:paraId="1AB0B11E" w14:textId="6DC6B10F" w:rsidR="00C673B9" w:rsidRDefault="00C673B9" w:rsidP="00C673B9">
      <w:r>
        <w:t xml:space="preserve">In order </w:t>
      </w:r>
      <w:r w:rsidR="003304D7">
        <w:t xml:space="preserve">to connect our Spring Boot application to </w:t>
      </w:r>
      <w:proofErr w:type="spellStart"/>
      <w:r w:rsidR="003304D7">
        <w:t>TaskList</w:t>
      </w:r>
      <w:proofErr w:type="spellEnd"/>
      <w:r w:rsidR="003304D7">
        <w:t xml:space="preserve"> APIs or Operate APIs, we will need to create an application in identity. To do so, we access Identity through the demo/demo user (we could use a synchronized user if he has the Identity Role) and we add an application: </w:t>
      </w:r>
    </w:p>
    <w:p w14:paraId="7A8378CB" w14:textId="0EBD32CB" w:rsidR="003304D7" w:rsidRDefault="003304D7" w:rsidP="003304D7">
      <w:pPr>
        <w:jc w:val="center"/>
      </w:pPr>
      <w:r>
        <w:rPr>
          <w:noProof/>
        </w:rPr>
        <w:lastRenderedPageBreak/>
        <w:drawing>
          <wp:inline distT="0" distB="0" distL="0" distR="0" wp14:anchorId="718C5B06" wp14:editId="62DDDBA3">
            <wp:extent cx="4831109" cy="2495550"/>
            <wp:effectExtent l="0" t="0" r="7620" b="0"/>
            <wp:docPr id="7" name="Picture 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rotWithShape="1">
                    <a:blip r:embed="rId24"/>
                    <a:srcRect t="8088" r="1283"/>
                    <a:stretch/>
                  </pic:blipFill>
                  <pic:spPr bwMode="auto">
                    <a:xfrm>
                      <a:off x="0" y="0"/>
                      <a:ext cx="4837687" cy="2498948"/>
                    </a:xfrm>
                    <a:prstGeom prst="rect">
                      <a:avLst/>
                    </a:prstGeom>
                    <a:ln>
                      <a:noFill/>
                    </a:ln>
                    <a:extLst>
                      <a:ext uri="{53640926-AAD7-44D8-BBD7-CCE9431645EC}">
                        <a14:shadowObscured xmlns:a14="http://schemas.microsoft.com/office/drawing/2010/main"/>
                      </a:ext>
                    </a:extLst>
                  </pic:spPr>
                </pic:pic>
              </a:graphicData>
            </a:graphic>
          </wp:inline>
        </w:drawing>
      </w:r>
    </w:p>
    <w:p w14:paraId="0B524FD2" w14:textId="66F9D8C7" w:rsidR="003304D7" w:rsidRDefault="003304D7" w:rsidP="003304D7">
      <w:pPr>
        <w:jc w:val="center"/>
      </w:pPr>
      <w:r>
        <w:rPr>
          <w:noProof/>
        </w:rPr>
        <w:drawing>
          <wp:inline distT="0" distB="0" distL="0" distR="0" wp14:anchorId="19DAFE4E" wp14:editId="779AD8D2">
            <wp:extent cx="4831080" cy="2472007"/>
            <wp:effectExtent l="0" t="0" r="7620" b="508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25"/>
                    <a:srcRect l="1" t="8955" r="1282"/>
                    <a:stretch/>
                  </pic:blipFill>
                  <pic:spPr bwMode="auto">
                    <a:xfrm>
                      <a:off x="0" y="0"/>
                      <a:ext cx="4837582" cy="2475334"/>
                    </a:xfrm>
                    <a:prstGeom prst="rect">
                      <a:avLst/>
                    </a:prstGeom>
                    <a:ln>
                      <a:noFill/>
                    </a:ln>
                    <a:extLst>
                      <a:ext uri="{53640926-AAD7-44D8-BBD7-CCE9431645EC}">
                        <a14:shadowObscured xmlns:a14="http://schemas.microsoft.com/office/drawing/2010/main"/>
                      </a:ext>
                    </a:extLst>
                  </pic:spPr>
                </pic:pic>
              </a:graphicData>
            </a:graphic>
          </wp:inline>
        </w:drawing>
      </w:r>
    </w:p>
    <w:p w14:paraId="19FE2C74" w14:textId="2C130FDA" w:rsidR="003304D7" w:rsidRDefault="003304D7" w:rsidP="00C673B9">
      <w:r>
        <w:t xml:space="preserve">And we then add permissions to access the </w:t>
      </w:r>
      <w:proofErr w:type="gramStart"/>
      <w:r>
        <w:t>APIs :</w:t>
      </w:r>
      <w:proofErr w:type="gramEnd"/>
    </w:p>
    <w:p w14:paraId="7253E599" w14:textId="17504C32" w:rsidR="003304D7" w:rsidRDefault="003304D7" w:rsidP="003304D7">
      <w:pPr>
        <w:jc w:val="center"/>
      </w:pPr>
      <w:r>
        <w:rPr>
          <w:noProof/>
        </w:rPr>
        <w:drawing>
          <wp:inline distT="0" distB="0" distL="0" distR="0" wp14:anchorId="7E87E9E2" wp14:editId="586E7FDD">
            <wp:extent cx="4831080" cy="2616901"/>
            <wp:effectExtent l="0" t="0" r="762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6"/>
                    <a:srcRect t="12594" r="1442"/>
                    <a:stretch/>
                  </pic:blipFill>
                  <pic:spPr bwMode="auto">
                    <a:xfrm>
                      <a:off x="0" y="0"/>
                      <a:ext cx="4846425" cy="2625213"/>
                    </a:xfrm>
                    <a:prstGeom prst="rect">
                      <a:avLst/>
                    </a:prstGeom>
                    <a:ln>
                      <a:noFill/>
                    </a:ln>
                    <a:extLst>
                      <a:ext uri="{53640926-AAD7-44D8-BBD7-CCE9431645EC}">
                        <a14:shadowObscured xmlns:a14="http://schemas.microsoft.com/office/drawing/2010/main"/>
                      </a:ext>
                    </a:extLst>
                  </pic:spPr>
                </pic:pic>
              </a:graphicData>
            </a:graphic>
          </wp:inline>
        </w:drawing>
      </w:r>
    </w:p>
    <w:p w14:paraId="3C787932" w14:textId="266EA7B4" w:rsidR="003304D7" w:rsidRDefault="007D3816" w:rsidP="00C673B9">
      <w:r>
        <w:lastRenderedPageBreak/>
        <w:t>From the application details, we can the copy the client secret and use it in our code to access the APIs.</w:t>
      </w:r>
    </w:p>
    <w:p w14:paraId="56B58A01" w14:textId="77777777" w:rsidR="007D3816" w:rsidRDefault="007D3816" w:rsidP="007D3816">
      <w:pPr>
        <w:pStyle w:val="Heading2"/>
        <w:ind w:left="360"/>
      </w:pPr>
    </w:p>
    <w:p w14:paraId="374243A8" w14:textId="2E828180" w:rsidR="00CD4367" w:rsidRDefault="000C757C" w:rsidP="00CD4367">
      <w:pPr>
        <w:pStyle w:val="Heading2"/>
        <w:numPr>
          <w:ilvl w:val="0"/>
          <w:numId w:val="11"/>
        </w:numPr>
      </w:pPr>
      <w:bookmarkStart w:id="23" w:name="_Toc110406194"/>
      <w:r>
        <w:t>Configuring the Spring Boot application</w:t>
      </w:r>
      <w:bookmarkEnd w:id="23"/>
    </w:p>
    <w:p w14:paraId="671B344C" w14:textId="156D120F" w:rsidR="00CD4367" w:rsidRPr="00CD4367" w:rsidRDefault="00CD4367" w:rsidP="00CD4367">
      <w:r>
        <w:t xml:space="preserve">The Spring Boot application is an example of the custom code you would normally write around Camunda 8. It brings some Rest Services and a front-end. The Rest Services (backend) communicate with </w:t>
      </w:r>
      <w:proofErr w:type="spellStart"/>
      <w:r>
        <w:t>Zeebe</w:t>
      </w:r>
      <w:proofErr w:type="spellEnd"/>
      <w:r>
        <w:t xml:space="preserve"> through the </w:t>
      </w:r>
      <w:proofErr w:type="spellStart"/>
      <w:r>
        <w:t>Zeebe</w:t>
      </w:r>
      <w:proofErr w:type="spellEnd"/>
      <w:r>
        <w:t xml:space="preserve"> Client and with </w:t>
      </w:r>
      <w:proofErr w:type="spellStart"/>
      <w:r>
        <w:t>TaskList</w:t>
      </w:r>
      <w:proofErr w:type="spellEnd"/>
      <w:r>
        <w:t xml:space="preserve"> and Operate APIs.</w:t>
      </w:r>
    </w:p>
    <w:p w14:paraId="7E246EA4" w14:textId="48159611" w:rsidR="007D3816" w:rsidRDefault="007D3816" w:rsidP="000C757C">
      <w:pPr>
        <w:pStyle w:val="Heading3"/>
        <w:numPr>
          <w:ilvl w:val="2"/>
          <w:numId w:val="17"/>
        </w:numPr>
      </w:pPr>
      <w:bookmarkStart w:id="24" w:name="_Toc110406195"/>
      <w:r>
        <w:t xml:space="preserve">Accessing </w:t>
      </w:r>
      <w:proofErr w:type="spellStart"/>
      <w:r>
        <w:t>TaskList</w:t>
      </w:r>
      <w:proofErr w:type="spellEnd"/>
      <w:r>
        <w:t xml:space="preserve"> and Operate APIs</w:t>
      </w:r>
      <w:bookmarkEnd w:id="24"/>
    </w:p>
    <w:p w14:paraId="2C5DDDC0" w14:textId="0959FB13" w:rsidR="007D3816" w:rsidRDefault="007D3816" w:rsidP="00C673B9">
      <w:r>
        <w:t xml:space="preserve">This application will interrogate the </w:t>
      </w:r>
      <w:proofErr w:type="spellStart"/>
      <w:r>
        <w:t>TaskList</w:t>
      </w:r>
      <w:proofErr w:type="spellEnd"/>
      <w:r>
        <w:t xml:space="preserve"> and Operate APIs. You can code everything from scratch or use existing community’s libraries:</w:t>
      </w:r>
    </w:p>
    <w:p w14:paraId="30A4365C" w14:textId="3B48F9F6" w:rsidR="007D3816" w:rsidRDefault="00000000" w:rsidP="00C673B9">
      <w:hyperlink r:id="rId27" w:history="1">
        <w:r w:rsidR="007D3816" w:rsidRPr="00ED025B">
          <w:rPr>
            <w:rStyle w:val="Hyperlink"/>
          </w:rPr>
          <w:t>https://github.com/camunda-community-hub/camunda-tasklist-client-java</w:t>
        </w:r>
      </w:hyperlink>
    </w:p>
    <w:p w14:paraId="4A7DD0EE" w14:textId="4CF777E2" w:rsidR="007D3816" w:rsidRDefault="00000000" w:rsidP="00C673B9">
      <w:hyperlink r:id="rId28" w:history="1">
        <w:r w:rsidR="007D3816" w:rsidRPr="00ED025B">
          <w:rPr>
            <w:rStyle w:val="Hyperlink"/>
          </w:rPr>
          <w:t>https://github.com/camunda-community-hub/camunda-operate-client-java</w:t>
        </w:r>
      </w:hyperlink>
    </w:p>
    <w:p w14:paraId="43F962F3" w14:textId="573667C1" w:rsidR="007D3816" w:rsidRDefault="007D3816" w:rsidP="00C673B9">
      <w:r>
        <w:t xml:space="preserve">In this project we have decided to use these libraries. We then </w:t>
      </w:r>
      <w:r w:rsidR="00CD4367">
        <w:t>must</w:t>
      </w:r>
      <w:r>
        <w:t xml:space="preserve"> pass the </w:t>
      </w:r>
      <w:proofErr w:type="spellStart"/>
      <w:r>
        <w:t>ClientId</w:t>
      </w:r>
      <w:proofErr w:type="spellEnd"/>
      <w:r>
        <w:t xml:space="preserve"> and </w:t>
      </w:r>
      <w:proofErr w:type="spellStart"/>
      <w:r>
        <w:t>ClientSecret</w:t>
      </w:r>
      <w:proofErr w:type="spellEnd"/>
      <w:r>
        <w:t xml:space="preserve"> to the APIs client to start using them.</w:t>
      </w:r>
      <w:r w:rsidR="00CD4367">
        <w:t xml:space="preserve"> In this project, the </w:t>
      </w:r>
      <w:proofErr w:type="spellStart"/>
      <w:r w:rsidR="00CD4367">
        <w:t>ClientId</w:t>
      </w:r>
      <w:proofErr w:type="spellEnd"/>
      <w:r w:rsidR="00CD4367">
        <w:t xml:space="preserve"> and </w:t>
      </w:r>
      <w:proofErr w:type="spellStart"/>
      <w:r w:rsidR="00CD4367">
        <w:t>ClientSecret</w:t>
      </w:r>
      <w:proofErr w:type="spellEnd"/>
      <w:r w:rsidR="00CD4367">
        <w:t xml:space="preserve"> are stored in the </w:t>
      </w:r>
      <w:proofErr w:type="spellStart"/>
      <w:r w:rsidR="00CD4367">
        <w:t>application.yaml</w:t>
      </w:r>
      <w:proofErr w:type="spellEnd"/>
      <w:r w:rsidR="00CD4367">
        <w:t xml:space="preserve"> file and passed to a Spring service that consumes the APIs via the clients. An example can be found </w:t>
      </w:r>
      <w:proofErr w:type="gramStart"/>
      <w:r w:rsidR="00CD4367">
        <w:t>here :</w:t>
      </w:r>
      <w:proofErr w:type="gramEnd"/>
    </w:p>
    <w:p w14:paraId="6D4014FB" w14:textId="48795B8B" w:rsidR="00CD4367" w:rsidRDefault="00000000" w:rsidP="00C673B9">
      <w:hyperlink r:id="rId29" w:history="1">
        <w:r w:rsidR="00CD4367" w:rsidRPr="00ED025B">
          <w:rPr>
            <w:rStyle w:val="Hyperlink"/>
          </w:rPr>
          <w:t>https://github.com/camunda-consulting/camunda-8-complaint/blob/main/src/main/java/org/example/camunda/process/solution/service/TaskListService.java</w:t>
        </w:r>
      </w:hyperlink>
    </w:p>
    <w:p w14:paraId="70402F78" w14:textId="54B1D0B1" w:rsidR="00CD4367" w:rsidRDefault="00CD4367" w:rsidP="000C757C">
      <w:pPr>
        <w:pStyle w:val="Heading3"/>
        <w:numPr>
          <w:ilvl w:val="2"/>
          <w:numId w:val="17"/>
        </w:numPr>
      </w:pPr>
      <w:bookmarkStart w:id="25" w:name="_Toc110406196"/>
      <w:r w:rsidRPr="000C757C">
        <w:t xml:space="preserve">Securing the Spring Boot application through </w:t>
      </w:r>
      <w:proofErr w:type="spellStart"/>
      <w:r w:rsidRPr="000C757C">
        <w:t>Keycloak</w:t>
      </w:r>
      <w:bookmarkEnd w:id="25"/>
      <w:proofErr w:type="spellEnd"/>
    </w:p>
    <w:p w14:paraId="449FEB32" w14:textId="0DC069D8" w:rsidR="00EF1F9F" w:rsidRPr="00EF1F9F" w:rsidRDefault="00EF1F9F" w:rsidP="00EF1F9F">
      <w:pPr>
        <w:rPr>
          <w:lang w:val="en"/>
        </w:rPr>
      </w:pPr>
      <w:r>
        <w:rPr>
          <w:lang w:val="en"/>
        </w:rPr>
        <w:t xml:space="preserve">For commodity reasons, we will use the same Realm that Camunda 8 is using, </w:t>
      </w:r>
      <w:proofErr w:type="spellStart"/>
      <w:r>
        <w:rPr>
          <w:lang w:val="en"/>
        </w:rPr>
        <w:t>Camund</w:t>
      </w:r>
      <w:proofErr w:type="spellEnd"/>
      <w:r>
        <w:rPr>
          <w:lang w:val="en"/>
        </w:rPr>
        <w:t xml:space="preserve">-platform. We will create a new Client inside this Realm named </w:t>
      </w:r>
      <w:proofErr w:type="spellStart"/>
      <w:r>
        <w:rPr>
          <w:lang w:val="en"/>
        </w:rPr>
        <w:t>SpringBootClient</w:t>
      </w:r>
      <w:proofErr w:type="spellEnd"/>
      <w:r>
        <w:rPr>
          <w:lang w:val="en"/>
        </w:rPr>
        <w:t xml:space="preserve">. It will be public and we will configure the valid redirect URLs as </w:t>
      </w:r>
      <w:proofErr w:type="gramStart"/>
      <w:r>
        <w:rPr>
          <w:lang w:val="en"/>
        </w:rPr>
        <w:t>follow :</w:t>
      </w:r>
      <w:proofErr w:type="gramEnd"/>
    </w:p>
    <w:p w14:paraId="73AD180F" w14:textId="2995432E" w:rsidR="00CD4367" w:rsidRDefault="00B66EAD" w:rsidP="00CD4367">
      <w:pPr>
        <w:rPr>
          <w:lang w:val="en"/>
        </w:rPr>
      </w:pPr>
      <w:r>
        <w:rPr>
          <w:noProof/>
        </w:rPr>
        <w:lastRenderedPageBreak/>
        <w:drawing>
          <wp:inline distT="0" distB="0" distL="0" distR="0" wp14:anchorId="7F16F97D" wp14:editId="51D990F3">
            <wp:extent cx="5943600" cy="3630295"/>
            <wp:effectExtent l="0" t="0" r="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0"/>
                    <a:stretch>
                      <a:fillRect/>
                    </a:stretch>
                  </pic:blipFill>
                  <pic:spPr>
                    <a:xfrm>
                      <a:off x="0" y="0"/>
                      <a:ext cx="5943600" cy="3630295"/>
                    </a:xfrm>
                    <a:prstGeom prst="rect">
                      <a:avLst/>
                    </a:prstGeom>
                  </pic:spPr>
                </pic:pic>
              </a:graphicData>
            </a:graphic>
          </wp:inline>
        </w:drawing>
      </w:r>
    </w:p>
    <w:p w14:paraId="5E3F0E5B" w14:textId="15E50681" w:rsidR="00B66EAD" w:rsidRDefault="00B66EAD" w:rsidP="00CD4367">
      <w:pPr>
        <w:rPr>
          <w:lang w:val="en"/>
        </w:rPr>
      </w:pPr>
      <w:r>
        <w:rPr>
          <w:lang w:val="en"/>
        </w:rPr>
        <w:t>Configure the Valid redirect URLs</w:t>
      </w:r>
    </w:p>
    <w:p w14:paraId="2255F05C" w14:textId="29A945A2" w:rsidR="00B66EAD" w:rsidRDefault="00B66EAD" w:rsidP="00CD4367">
      <w:pPr>
        <w:rPr>
          <w:lang w:val="en"/>
        </w:rPr>
      </w:pPr>
      <w:r>
        <w:rPr>
          <w:noProof/>
        </w:rPr>
        <w:drawing>
          <wp:inline distT="0" distB="0" distL="0" distR="0" wp14:anchorId="52C18685" wp14:editId="78C14587">
            <wp:extent cx="5943600" cy="3157855"/>
            <wp:effectExtent l="0" t="0" r="0" b="444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1"/>
                    <a:stretch>
                      <a:fillRect/>
                    </a:stretch>
                  </pic:blipFill>
                  <pic:spPr>
                    <a:xfrm>
                      <a:off x="0" y="0"/>
                      <a:ext cx="5943600" cy="3157855"/>
                    </a:xfrm>
                    <a:prstGeom prst="rect">
                      <a:avLst/>
                    </a:prstGeom>
                  </pic:spPr>
                </pic:pic>
              </a:graphicData>
            </a:graphic>
          </wp:inline>
        </w:drawing>
      </w:r>
    </w:p>
    <w:p w14:paraId="5DE11A3D" w14:textId="1FB86D74" w:rsidR="00EF1F9F" w:rsidRDefault="00EF1F9F" w:rsidP="00CD4367">
      <w:pPr>
        <w:rPr>
          <w:lang w:val="en"/>
        </w:rPr>
      </w:pPr>
    </w:p>
    <w:p w14:paraId="014BC613" w14:textId="2ACFA745" w:rsidR="00EF1F9F" w:rsidRDefault="00EF1F9F" w:rsidP="00CD4367">
      <w:pPr>
        <w:rPr>
          <w:lang w:val="en"/>
        </w:rPr>
      </w:pPr>
      <w:r>
        <w:rPr>
          <w:lang w:val="en"/>
        </w:rPr>
        <w:t>Now that th</w:t>
      </w:r>
      <w:r w:rsidR="00DB2786">
        <w:rPr>
          <w:lang w:val="en"/>
        </w:rPr>
        <w:t xml:space="preserve">at all configurations are done on the </w:t>
      </w:r>
      <w:proofErr w:type="spellStart"/>
      <w:r w:rsidR="00DB2786">
        <w:rPr>
          <w:lang w:val="en"/>
        </w:rPr>
        <w:t>Keycloak</w:t>
      </w:r>
      <w:proofErr w:type="spellEnd"/>
      <w:r w:rsidR="00DB2786">
        <w:rPr>
          <w:lang w:val="en"/>
        </w:rPr>
        <w:t xml:space="preserve"> side, we will configure the Spring Boot application. We will first add two dependencies. Indeed, the Spring Security is optional but brings some commodities to have fine grained authorization control in our Controllers (through annotations).</w:t>
      </w:r>
    </w:p>
    <w:p w14:paraId="70A2106F"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Keycloak</w:t>
      </w:r>
      <w:proofErr w:type="spellEnd"/>
      <w:r>
        <w:rPr>
          <w:rFonts w:ascii="Consolas" w:hAnsi="Consolas" w:cs="Consolas"/>
          <w:color w:val="3F5FBF"/>
          <w:sz w:val="20"/>
          <w:szCs w:val="20"/>
        </w:rPr>
        <w:t xml:space="preserve"> --&gt;</w:t>
      </w:r>
    </w:p>
    <w:p w14:paraId="145D596E"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3C820A"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org.keycloak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8559280"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keycloak</w:t>
      </w:r>
      <w:proofErr w:type="spellEnd"/>
      <w:r>
        <w:rPr>
          <w:rFonts w:ascii="Consolas" w:hAnsi="Consolas" w:cs="Consolas"/>
          <w:color w:val="000000"/>
          <w:sz w:val="20"/>
          <w:szCs w:val="20"/>
        </w:rPr>
        <w:t>-spring-boot-starter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5E1FC50"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9994B4C" w14:textId="7E88A44E"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8EA9254"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9FC73B0"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B50C9FF" w14:textId="5B142EE2" w:rsidR="00DB2786" w:rsidRDefault="00DB2786" w:rsidP="00DB2786">
      <w:pPr>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577955" w14:textId="4B2469A9" w:rsidR="00DB2786" w:rsidRDefault="00DB2786" w:rsidP="00DB2786">
      <w:pPr>
        <w:rPr>
          <w:lang w:val="en"/>
        </w:rPr>
      </w:pPr>
      <w:r w:rsidRPr="00DB2786">
        <w:rPr>
          <w:lang w:val="en"/>
        </w:rPr>
        <w:t>We will</w:t>
      </w:r>
      <w:r>
        <w:rPr>
          <w:lang w:val="en"/>
        </w:rPr>
        <w:t xml:space="preserve"> then configure our </w:t>
      </w:r>
      <w:proofErr w:type="spellStart"/>
      <w:r>
        <w:rPr>
          <w:lang w:val="en"/>
        </w:rPr>
        <w:t>SpringBoot</w:t>
      </w:r>
      <w:proofErr w:type="spellEnd"/>
      <w:r>
        <w:rPr>
          <w:lang w:val="en"/>
        </w:rPr>
        <w:t xml:space="preserve"> application to load the </w:t>
      </w:r>
      <w:proofErr w:type="spellStart"/>
      <w:r>
        <w:rPr>
          <w:lang w:val="en"/>
        </w:rPr>
        <w:t>Keycloak</w:t>
      </w:r>
      <w:proofErr w:type="spellEnd"/>
      <w:r>
        <w:rPr>
          <w:lang w:val="en"/>
        </w:rPr>
        <w:t xml:space="preserve"> properties from the </w:t>
      </w:r>
      <w:proofErr w:type="spellStart"/>
      <w:r>
        <w:rPr>
          <w:lang w:val="en"/>
        </w:rPr>
        <w:t>application.yaml</w:t>
      </w:r>
      <w:proofErr w:type="spellEnd"/>
      <w:r>
        <w:rPr>
          <w:lang w:val="en"/>
        </w:rPr>
        <w:t xml:space="preserve"> file rather than in a </w:t>
      </w:r>
      <w:proofErr w:type="spellStart"/>
      <w:proofErr w:type="gramStart"/>
      <w:r>
        <w:rPr>
          <w:lang w:val="en"/>
        </w:rPr>
        <w:t>Keycloak.json</w:t>
      </w:r>
      <w:proofErr w:type="spellEnd"/>
      <w:r>
        <w:rPr>
          <w:lang w:val="en"/>
        </w:rPr>
        <w:t xml:space="preserve"> :</w:t>
      </w:r>
      <w:proofErr w:type="gramEnd"/>
    </w:p>
    <w:p w14:paraId="45768085" w14:textId="64453EE0"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14:paraId="6E2D3DE3"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ProcessApplication</w:t>
      </w:r>
      <w:proofErr w:type="spellEnd"/>
      <w:r>
        <w:rPr>
          <w:rFonts w:ascii="Consolas" w:hAnsi="Consolas" w:cs="Consolas"/>
          <w:color w:val="000000"/>
          <w:sz w:val="20"/>
          <w:szCs w:val="20"/>
        </w:rPr>
        <w:t xml:space="preserve"> {</w:t>
      </w:r>
    </w:p>
    <w:p w14:paraId="58AC29EB" w14:textId="77777777" w:rsidR="00DB2786" w:rsidRDefault="00DB2786" w:rsidP="00DB2786">
      <w:pPr>
        <w:autoSpaceDE w:val="0"/>
        <w:autoSpaceDN w:val="0"/>
        <w:adjustRightInd w:val="0"/>
        <w:spacing w:after="0" w:line="240" w:lineRule="auto"/>
        <w:rPr>
          <w:rFonts w:ascii="Consolas" w:hAnsi="Consolas" w:cs="Consolas"/>
          <w:sz w:val="20"/>
          <w:szCs w:val="20"/>
        </w:rPr>
      </w:pPr>
    </w:p>
    <w:p w14:paraId="1607A422" w14:textId="5513AA12" w:rsidR="00DB2786" w:rsidRDefault="00DB2786" w:rsidP="00DB2786">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t>
      </w:r>
    </w:p>
    <w:p w14:paraId="6E704649" w14:textId="77777777" w:rsidR="00DB2786" w:rsidRDefault="00DB2786" w:rsidP="00DB2786">
      <w:pPr>
        <w:autoSpaceDE w:val="0"/>
        <w:autoSpaceDN w:val="0"/>
        <w:adjustRightInd w:val="0"/>
        <w:spacing w:after="0" w:line="240" w:lineRule="auto"/>
        <w:rPr>
          <w:rFonts w:ascii="Consolas" w:hAnsi="Consolas" w:cs="Consolas"/>
          <w:sz w:val="20"/>
          <w:szCs w:val="20"/>
        </w:rPr>
      </w:pPr>
    </w:p>
    <w:p w14:paraId="3E30763B"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@Bean</w:t>
      </w:r>
    </w:p>
    <w:p w14:paraId="64349304"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KeycloakSpringBootConfigResolver</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keycloakConfigResolver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FF8FBA2"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KeycloakSpringBootConfigResolver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DDA675F"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EBC621B"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F645CB" w14:textId="4F8A07FE" w:rsidR="00DB2786" w:rsidRDefault="00DB2786" w:rsidP="00DB2786">
      <w:pPr>
        <w:rPr>
          <w:lang w:val="en"/>
        </w:rPr>
      </w:pPr>
    </w:p>
    <w:p w14:paraId="7D617555" w14:textId="6C5D523D" w:rsidR="00DB2786" w:rsidRDefault="00DB2786" w:rsidP="00DB2786">
      <w:pPr>
        <w:rPr>
          <w:lang w:val="en"/>
        </w:rPr>
      </w:pPr>
      <w:r>
        <w:rPr>
          <w:lang w:val="en"/>
        </w:rPr>
        <w:t xml:space="preserve">We can then define our </w:t>
      </w:r>
      <w:proofErr w:type="spellStart"/>
      <w:r>
        <w:rPr>
          <w:lang w:val="en"/>
        </w:rPr>
        <w:t>Keycloak</w:t>
      </w:r>
      <w:proofErr w:type="spellEnd"/>
      <w:r>
        <w:rPr>
          <w:lang w:val="en"/>
        </w:rPr>
        <w:t xml:space="preserve"> properties in our </w:t>
      </w:r>
      <w:proofErr w:type="spellStart"/>
      <w:r w:rsidRPr="00427291">
        <w:rPr>
          <w:b/>
          <w:bCs/>
          <w:lang w:val="en"/>
        </w:rPr>
        <w:t>application.yaml</w:t>
      </w:r>
      <w:proofErr w:type="spellEnd"/>
      <w:r>
        <w:rPr>
          <w:lang w:val="en"/>
        </w:rPr>
        <w:t xml:space="preserve"> file. The resource is the </w:t>
      </w:r>
      <w:proofErr w:type="gramStart"/>
      <w:r>
        <w:rPr>
          <w:lang w:val="en"/>
        </w:rPr>
        <w:t>client</w:t>
      </w:r>
      <w:proofErr w:type="gramEnd"/>
      <w:r>
        <w:rPr>
          <w:lang w:val="en"/>
        </w:rPr>
        <w:t xml:space="preserve"> name we defined in </w:t>
      </w:r>
      <w:proofErr w:type="spellStart"/>
      <w:r>
        <w:rPr>
          <w:lang w:val="en"/>
        </w:rPr>
        <w:t>Keycloak</w:t>
      </w:r>
      <w:proofErr w:type="spellEnd"/>
      <w:r>
        <w:rPr>
          <w:lang w:val="en"/>
        </w:rPr>
        <w:t xml:space="preserve">. The principal attribute will be the </w:t>
      </w:r>
      <w:proofErr w:type="spellStart"/>
      <w:r>
        <w:rPr>
          <w:lang w:val="en"/>
        </w:rPr>
        <w:t>Keycloak</w:t>
      </w:r>
      <w:proofErr w:type="spellEnd"/>
      <w:r>
        <w:rPr>
          <w:lang w:val="en"/>
        </w:rPr>
        <w:t xml:space="preserve"> attribute that we will use as username:</w:t>
      </w:r>
    </w:p>
    <w:p w14:paraId="7095490E" w14:textId="77777777" w:rsidR="00DB2786" w:rsidRDefault="00DB2786" w:rsidP="00DB2786">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268BD2"/>
          <w:sz w:val="20"/>
          <w:szCs w:val="20"/>
        </w:rPr>
        <w:t>keycloak.auth</w:t>
      </w:r>
      <w:proofErr w:type="spellEnd"/>
      <w:proofErr w:type="gramEnd"/>
      <w:r>
        <w:rPr>
          <w:rFonts w:ascii="Consolas" w:hAnsi="Consolas" w:cs="Consolas"/>
          <w:color w:val="268BD2"/>
          <w:sz w:val="20"/>
          <w:szCs w:val="20"/>
        </w:rPr>
        <w:t>-server-url</w:t>
      </w:r>
      <w:r>
        <w:rPr>
          <w:rFonts w:ascii="Consolas" w:hAnsi="Consolas" w:cs="Consolas"/>
          <w:color w:val="000000"/>
          <w:sz w:val="20"/>
          <w:szCs w:val="20"/>
        </w:rPr>
        <w:t xml:space="preserve">: </w:t>
      </w:r>
      <w:r>
        <w:rPr>
          <w:rFonts w:ascii="Consolas" w:hAnsi="Consolas" w:cs="Consolas"/>
          <w:color w:val="2AA198"/>
          <w:sz w:val="20"/>
          <w:szCs w:val="20"/>
        </w:rPr>
        <w:t>http://localhost:18080/auth</w:t>
      </w:r>
    </w:p>
    <w:p w14:paraId="2A209A9E" w14:textId="77777777" w:rsidR="00DB2786" w:rsidRDefault="00DB2786" w:rsidP="00DB2786">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268BD2"/>
          <w:sz w:val="20"/>
          <w:szCs w:val="20"/>
        </w:rPr>
        <w:t>keycloak.realm</w:t>
      </w:r>
      <w:proofErr w:type="spellEnd"/>
      <w:proofErr w:type="gramEnd"/>
      <w:r>
        <w:rPr>
          <w:rFonts w:ascii="Consolas" w:hAnsi="Consolas" w:cs="Consolas"/>
          <w:color w:val="000000"/>
          <w:sz w:val="20"/>
          <w:szCs w:val="20"/>
        </w:rPr>
        <w:t xml:space="preserve">: </w:t>
      </w:r>
      <w:proofErr w:type="spellStart"/>
      <w:r>
        <w:rPr>
          <w:rFonts w:ascii="Consolas" w:hAnsi="Consolas" w:cs="Consolas"/>
          <w:color w:val="2AA198"/>
          <w:sz w:val="20"/>
          <w:szCs w:val="20"/>
        </w:rPr>
        <w:t>camunda</w:t>
      </w:r>
      <w:proofErr w:type="spellEnd"/>
      <w:r>
        <w:rPr>
          <w:rFonts w:ascii="Consolas" w:hAnsi="Consolas" w:cs="Consolas"/>
          <w:color w:val="2AA198"/>
          <w:sz w:val="20"/>
          <w:szCs w:val="20"/>
        </w:rPr>
        <w:t>-platform</w:t>
      </w:r>
    </w:p>
    <w:p w14:paraId="3FD8750B" w14:textId="77777777" w:rsidR="00DB2786" w:rsidRDefault="00DB2786" w:rsidP="00DB2786">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268BD2"/>
          <w:sz w:val="20"/>
          <w:szCs w:val="20"/>
        </w:rPr>
        <w:t>keycloak.resource</w:t>
      </w:r>
      <w:proofErr w:type="spellEnd"/>
      <w:r>
        <w:rPr>
          <w:rFonts w:ascii="Consolas" w:hAnsi="Consolas" w:cs="Consolas"/>
          <w:color w:val="000000"/>
          <w:sz w:val="20"/>
          <w:szCs w:val="20"/>
        </w:rPr>
        <w:t xml:space="preserve">: </w:t>
      </w:r>
      <w:proofErr w:type="spellStart"/>
      <w:r>
        <w:rPr>
          <w:rFonts w:ascii="Consolas" w:hAnsi="Consolas" w:cs="Consolas"/>
          <w:color w:val="2AA198"/>
          <w:sz w:val="20"/>
          <w:szCs w:val="20"/>
        </w:rPr>
        <w:t>SpringBootClient</w:t>
      </w:r>
      <w:proofErr w:type="spellEnd"/>
    </w:p>
    <w:p w14:paraId="6E0EF212" w14:textId="77777777" w:rsidR="00DB2786" w:rsidRDefault="00DB2786" w:rsidP="00DB2786">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268BD2"/>
          <w:sz w:val="20"/>
          <w:szCs w:val="20"/>
        </w:rPr>
        <w:t>keycloak.public</w:t>
      </w:r>
      <w:proofErr w:type="spellEnd"/>
      <w:proofErr w:type="gramEnd"/>
      <w:r>
        <w:rPr>
          <w:rFonts w:ascii="Consolas" w:hAnsi="Consolas" w:cs="Consolas"/>
          <w:color w:val="268BD2"/>
          <w:sz w:val="20"/>
          <w:szCs w:val="20"/>
        </w:rPr>
        <w:t>-client</w:t>
      </w:r>
      <w:r>
        <w:rPr>
          <w:rFonts w:ascii="Consolas" w:hAnsi="Consolas" w:cs="Consolas"/>
          <w:color w:val="000000"/>
          <w:sz w:val="20"/>
          <w:szCs w:val="20"/>
        </w:rPr>
        <w:t xml:space="preserve">: </w:t>
      </w:r>
      <w:r>
        <w:rPr>
          <w:rFonts w:ascii="Consolas" w:hAnsi="Consolas" w:cs="Consolas"/>
          <w:color w:val="B58900"/>
          <w:sz w:val="20"/>
          <w:szCs w:val="20"/>
        </w:rPr>
        <w:t>true</w:t>
      </w:r>
    </w:p>
    <w:p w14:paraId="4E699CE4" w14:textId="77777777" w:rsidR="00DB2786" w:rsidRDefault="00DB2786" w:rsidP="00DB27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79BB60" w14:textId="031C664E" w:rsidR="00DB2786" w:rsidRDefault="00DB2786" w:rsidP="00DB2786">
      <w:pPr>
        <w:rPr>
          <w:rFonts w:ascii="Consolas" w:hAnsi="Consolas" w:cs="Consolas"/>
          <w:color w:val="2AA198"/>
          <w:sz w:val="20"/>
          <w:szCs w:val="20"/>
        </w:rPr>
      </w:pPr>
      <w:proofErr w:type="spellStart"/>
      <w:proofErr w:type="gramStart"/>
      <w:r>
        <w:rPr>
          <w:rFonts w:ascii="Consolas" w:hAnsi="Consolas" w:cs="Consolas"/>
          <w:color w:val="268BD2"/>
          <w:sz w:val="20"/>
          <w:szCs w:val="20"/>
        </w:rPr>
        <w:t>keycloak.principal</w:t>
      </w:r>
      <w:proofErr w:type="spellEnd"/>
      <w:proofErr w:type="gramEnd"/>
      <w:r>
        <w:rPr>
          <w:rFonts w:ascii="Consolas" w:hAnsi="Consolas" w:cs="Consolas"/>
          <w:color w:val="268BD2"/>
          <w:sz w:val="20"/>
          <w:szCs w:val="20"/>
        </w:rPr>
        <w:t>-attribute</w:t>
      </w:r>
      <w:r>
        <w:rPr>
          <w:rFonts w:ascii="Consolas" w:hAnsi="Consolas" w:cs="Consolas"/>
          <w:color w:val="000000"/>
          <w:sz w:val="20"/>
          <w:szCs w:val="20"/>
        </w:rPr>
        <w:t xml:space="preserve">: </w:t>
      </w:r>
      <w:proofErr w:type="spellStart"/>
      <w:r>
        <w:rPr>
          <w:rFonts w:ascii="Consolas" w:hAnsi="Consolas" w:cs="Consolas"/>
          <w:color w:val="2AA198"/>
          <w:sz w:val="20"/>
          <w:szCs w:val="20"/>
        </w:rPr>
        <w:t>preferred_username</w:t>
      </w:r>
      <w:proofErr w:type="spellEnd"/>
    </w:p>
    <w:p w14:paraId="5F6D13AC" w14:textId="5328E838" w:rsidR="00DB2786" w:rsidRDefault="00DB2786" w:rsidP="00DB2786">
      <w:pPr>
        <w:rPr>
          <w:lang w:val="en"/>
        </w:rPr>
      </w:pPr>
    </w:p>
    <w:p w14:paraId="53E31653" w14:textId="77777777" w:rsidR="008E4E15" w:rsidRDefault="00427291" w:rsidP="00DB2786">
      <w:pPr>
        <w:rPr>
          <w:lang w:val="en"/>
        </w:rPr>
      </w:pPr>
      <w:r>
        <w:rPr>
          <w:lang w:val="en"/>
        </w:rPr>
        <w:t xml:space="preserve">We will finally create a new </w:t>
      </w:r>
      <w:proofErr w:type="spellStart"/>
      <w:r>
        <w:rPr>
          <w:lang w:val="en"/>
        </w:rPr>
        <w:t>SecurityConfiguration</w:t>
      </w:r>
      <w:proofErr w:type="spellEnd"/>
      <w:r>
        <w:rPr>
          <w:lang w:val="en"/>
        </w:rPr>
        <w:t xml:space="preserve"> that </w:t>
      </w:r>
      <w:proofErr w:type="gramStart"/>
      <w:r>
        <w:rPr>
          <w:lang w:val="en"/>
        </w:rPr>
        <w:t xml:space="preserve">will </w:t>
      </w:r>
      <w:r w:rsidR="008E4E15">
        <w:rPr>
          <w:lang w:val="en"/>
        </w:rPr>
        <w:t>:</w:t>
      </w:r>
      <w:proofErr w:type="gramEnd"/>
    </w:p>
    <w:p w14:paraId="63618223" w14:textId="750A4A9F" w:rsidR="00DB2786" w:rsidRDefault="00427291" w:rsidP="008E4E15">
      <w:pPr>
        <w:pStyle w:val="ListParagraph"/>
        <w:numPr>
          <w:ilvl w:val="0"/>
          <w:numId w:val="14"/>
        </w:numPr>
        <w:rPr>
          <w:lang w:val="en"/>
        </w:rPr>
      </w:pPr>
      <w:r w:rsidRPr="008E4E15">
        <w:rPr>
          <w:lang w:val="en"/>
        </w:rPr>
        <w:t>allow us to annotate rest endpoints with required roles</w:t>
      </w:r>
      <w:r w:rsidR="008E4E15">
        <w:rPr>
          <w:lang w:val="en"/>
        </w:rPr>
        <w:t xml:space="preserve"> (attributes of the </w:t>
      </w:r>
      <w:proofErr w:type="spellStart"/>
      <w:r w:rsidR="008E4E15">
        <w:rPr>
          <w:lang w:val="en"/>
        </w:rPr>
        <w:t>EnableGLobalMethodSecurity</w:t>
      </w:r>
      <w:proofErr w:type="spellEnd"/>
      <w:r w:rsidR="008E4E15">
        <w:rPr>
          <w:lang w:val="en"/>
        </w:rPr>
        <w:t>)</w:t>
      </w:r>
    </w:p>
    <w:p w14:paraId="26DDB870" w14:textId="1874091D" w:rsidR="008E4E15" w:rsidRDefault="008E4E15" w:rsidP="008E4E15">
      <w:pPr>
        <w:pStyle w:val="ListParagraph"/>
        <w:numPr>
          <w:ilvl w:val="0"/>
          <w:numId w:val="14"/>
        </w:numPr>
        <w:rPr>
          <w:lang w:val="en"/>
        </w:rPr>
      </w:pPr>
      <w:r>
        <w:rPr>
          <w:lang w:val="en"/>
        </w:rPr>
        <w:t xml:space="preserve">define </w:t>
      </w:r>
      <w:proofErr w:type="spellStart"/>
      <w:r w:rsidRPr="008E4E15">
        <w:rPr>
          <w:lang w:val="en"/>
        </w:rPr>
        <w:t>KeycloakAuthenticationProvider</w:t>
      </w:r>
      <w:proofErr w:type="spellEnd"/>
      <w:r w:rsidRPr="008E4E15">
        <w:rPr>
          <w:lang w:val="en"/>
        </w:rPr>
        <w:t> </w:t>
      </w:r>
      <w:r>
        <w:rPr>
          <w:lang w:val="en"/>
        </w:rPr>
        <w:t xml:space="preserve">as the authentication provider (method </w:t>
      </w:r>
      <w:proofErr w:type="spellStart"/>
      <w:r>
        <w:rPr>
          <w:lang w:val="en"/>
        </w:rPr>
        <w:t>configureGlobal</w:t>
      </w:r>
      <w:proofErr w:type="spellEnd"/>
      <w:r>
        <w:rPr>
          <w:lang w:val="en"/>
        </w:rPr>
        <w:t>)</w:t>
      </w:r>
    </w:p>
    <w:p w14:paraId="368E561B" w14:textId="05AA7369" w:rsidR="008E4E15" w:rsidRDefault="008E4E15" w:rsidP="008E4E15">
      <w:pPr>
        <w:pStyle w:val="ListParagraph"/>
        <w:numPr>
          <w:ilvl w:val="0"/>
          <w:numId w:val="14"/>
        </w:numPr>
        <w:rPr>
          <w:lang w:val="en"/>
        </w:rPr>
      </w:pPr>
      <w:r>
        <w:rPr>
          <w:lang w:val="en"/>
        </w:rPr>
        <w:t xml:space="preserve">is </w:t>
      </w:r>
      <w:proofErr w:type="spellStart"/>
      <w:r>
        <w:rPr>
          <w:lang w:val="en"/>
        </w:rPr>
        <w:t>orientied</w:t>
      </w:r>
      <w:proofErr w:type="spellEnd"/>
      <w:r>
        <w:rPr>
          <w:lang w:val="en"/>
        </w:rPr>
        <w:t xml:space="preserve"> towards human </w:t>
      </w:r>
      <w:proofErr w:type="gramStart"/>
      <w:r>
        <w:rPr>
          <w:lang w:val="en"/>
        </w:rPr>
        <w:t>users :</w:t>
      </w:r>
      <w:proofErr w:type="gramEnd"/>
      <w:r>
        <w:rPr>
          <w:lang w:val="en"/>
        </w:rPr>
        <w:t xml:space="preserve"> </w:t>
      </w:r>
      <w:proofErr w:type="spellStart"/>
      <w:r w:rsidRPr="008E4E15">
        <w:rPr>
          <w:lang w:val="en"/>
        </w:rPr>
        <w:t>RegisterSessionAuthenticationStrategy</w:t>
      </w:r>
      <w:proofErr w:type="spellEnd"/>
    </w:p>
    <w:p w14:paraId="771A3D5C" w14:textId="1CB29829" w:rsidR="008E4E15" w:rsidRPr="008E4E15" w:rsidRDefault="008E4E15" w:rsidP="008E4E15">
      <w:pPr>
        <w:pStyle w:val="ListParagraph"/>
        <w:numPr>
          <w:ilvl w:val="0"/>
          <w:numId w:val="14"/>
        </w:numPr>
        <w:rPr>
          <w:lang w:val="en"/>
        </w:rPr>
      </w:pPr>
      <w:r>
        <w:rPr>
          <w:lang w:val="en"/>
        </w:rPr>
        <w:t>require to be authenticated to access any resource (method configure)</w:t>
      </w:r>
    </w:p>
    <w:p w14:paraId="04178153" w14:textId="14C8FCF6" w:rsidR="00427291" w:rsidRDefault="00427291" w:rsidP="00DB2786">
      <w:pPr>
        <w:rPr>
          <w:lang w:val="en"/>
        </w:rPr>
      </w:pPr>
    </w:p>
    <w:p w14:paraId="677A92A8"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@KeycloakConfiguration</w:t>
      </w:r>
    </w:p>
    <w:p w14:paraId="64592C24"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@EnableWebSecurity</w:t>
      </w:r>
    </w:p>
    <w:p w14:paraId="4BFF5D9C"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14:paraId="1EB6FF2B"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EnableGlobalMethodSecurity</w:t>
      </w:r>
      <w:r>
        <w:rPr>
          <w:rFonts w:ascii="Consolas" w:hAnsi="Consolas" w:cs="Consolas"/>
          <w:color w:val="000000"/>
          <w:sz w:val="20"/>
          <w:szCs w:val="20"/>
        </w:rPr>
        <w:t>(</w:t>
      </w:r>
      <w:proofErr w:type="gramEnd"/>
      <w:r>
        <w:rPr>
          <w:rFonts w:ascii="Consolas" w:hAnsi="Consolas" w:cs="Consolas"/>
          <w:color w:val="000000"/>
          <w:sz w:val="20"/>
          <w:szCs w:val="20"/>
        </w:rPr>
        <w:t xml:space="preserve">prePostEnabled = </w:t>
      </w:r>
      <w:r>
        <w:rPr>
          <w:rFonts w:ascii="Consolas" w:hAnsi="Consolas" w:cs="Consolas"/>
          <w:b/>
          <w:bCs/>
          <w:color w:val="7F0055"/>
          <w:sz w:val="20"/>
          <w:szCs w:val="20"/>
        </w:rPr>
        <w:t>true</w:t>
      </w:r>
      <w:r>
        <w:rPr>
          <w:rFonts w:ascii="Consolas" w:hAnsi="Consolas" w:cs="Consolas"/>
          <w:color w:val="000000"/>
          <w:sz w:val="20"/>
          <w:szCs w:val="20"/>
        </w:rPr>
        <w:t>,</w:t>
      </w:r>
    </w:p>
    <w:p w14:paraId="6D67D1C3"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securedEnabled</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42E70812"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jsr250Enabled = </w:t>
      </w:r>
      <w:r>
        <w:rPr>
          <w:rFonts w:ascii="Consolas" w:hAnsi="Consolas" w:cs="Consolas"/>
          <w:b/>
          <w:bCs/>
          <w:color w:val="7F0055"/>
          <w:sz w:val="20"/>
          <w:szCs w:val="20"/>
        </w:rPr>
        <w:t>true</w:t>
      </w:r>
      <w:r>
        <w:rPr>
          <w:rFonts w:ascii="Consolas" w:hAnsi="Consolas" w:cs="Consolas"/>
          <w:color w:val="000000"/>
          <w:sz w:val="20"/>
          <w:szCs w:val="20"/>
        </w:rPr>
        <w:t>)</w:t>
      </w:r>
    </w:p>
    <w:p w14:paraId="342D7979"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lastRenderedPageBreak/>
        <w:t>@</w:t>
      </w:r>
      <w:proofErr w:type="gramStart"/>
      <w:r>
        <w:rPr>
          <w:rFonts w:ascii="Consolas" w:hAnsi="Consolas" w:cs="Consolas"/>
          <w:color w:val="646464"/>
          <w:sz w:val="20"/>
          <w:szCs w:val="20"/>
        </w:rPr>
        <w:t>ComponentScan</w:t>
      </w:r>
      <w:r>
        <w:rPr>
          <w:rFonts w:ascii="Consolas" w:hAnsi="Consolas" w:cs="Consolas"/>
          <w:color w:val="000000"/>
          <w:sz w:val="20"/>
          <w:szCs w:val="20"/>
        </w:rPr>
        <w:t>(</w:t>
      </w:r>
      <w:proofErr w:type="gramEnd"/>
      <w:r>
        <w:rPr>
          <w:rFonts w:ascii="Consolas" w:hAnsi="Consolas" w:cs="Consolas"/>
          <w:color w:val="000000"/>
          <w:sz w:val="20"/>
          <w:szCs w:val="20"/>
        </w:rPr>
        <w:t xml:space="preserve">basePackageClasses = </w:t>
      </w:r>
      <w:proofErr w:type="spellStart"/>
      <w:r>
        <w:rPr>
          <w:rFonts w:ascii="Consolas" w:hAnsi="Consolas" w:cs="Consolas"/>
          <w:color w:val="000000"/>
          <w:sz w:val="20"/>
          <w:szCs w:val="20"/>
        </w:rPr>
        <w:t>KeycloakSecurityComponents.</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4F99F61E"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WebSecurityConfig</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KeycloakWebSecurityConfigurerAdapter</w:t>
      </w:r>
      <w:proofErr w:type="spellEnd"/>
      <w:r>
        <w:rPr>
          <w:rFonts w:ascii="Consolas" w:hAnsi="Consolas" w:cs="Consolas"/>
          <w:color w:val="000000"/>
          <w:sz w:val="20"/>
          <w:szCs w:val="20"/>
        </w:rPr>
        <w:t xml:space="preserve"> {</w:t>
      </w:r>
    </w:p>
    <w:p w14:paraId="6083AA99" w14:textId="77777777" w:rsidR="008E4E15" w:rsidRDefault="008E4E15" w:rsidP="008E4E15">
      <w:pPr>
        <w:autoSpaceDE w:val="0"/>
        <w:autoSpaceDN w:val="0"/>
        <w:adjustRightInd w:val="0"/>
        <w:spacing w:after="0" w:line="240" w:lineRule="auto"/>
        <w:rPr>
          <w:rFonts w:ascii="Consolas" w:hAnsi="Consolas" w:cs="Consolas"/>
          <w:sz w:val="20"/>
          <w:szCs w:val="20"/>
        </w:rPr>
      </w:pPr>
    </w:p>
    <w:p w14:paraId="36349749"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p>
    <w:p w14:paraId="1A9C8DFC"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configureGlobal</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AuthenticationManagerBuilder</w:t>
      </w:r>
      <w:proofErr w:type="spellEnd"/>
      <w:r>
        <w:rPr>
          <w:rFonts w:ascii="Consolas" w:hAnsi="Consolas" w:cs="Consolas"/>
          <w:color w:val="000000"/>
          <w:sz w:val="20"/>
          <w:szCs w:val="20"/>
        </w:rPr>
        <w:t xml:space="preserve"> </w:t>
      </w:r>
      <w:r>
        <w:rPr>
          <w:rFonts w:ascii="Consolas" w:hAnsi="Consolas" w:cs="Consolas"/>
          <w:color w:val="6A3E3E"/>
          <w:sz w:val="20"/>
          <w:szCs w:val="20"/>
        </w:rPr>
        <w:t>auth</w:t>
      </w:r>
      <w:r>
        <w:rPr>
          <w:rFonts w:ascii="Consolas" w:hAnsi="Consolas" w:cs="Consolas"/>
          <w:color w:val="000000"/>
          <w:sz w:val="20"/>
          <w:szCs w:val="20"/>
        </w:rPr>
        <w:t>) {</w:t>
      </w:r>
    </w:p>
    <w:p w14:paraId="02FFB473"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SimpleAuthorityMapper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grantedAuthorityMapper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SimpleAuthorityMapper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6BA4039" w14:textId="77777777" w:rsidR="008E4E15" w:rsidRDefault="008E4E15" w:rsidP="008E4E15">
      <w:pPr>
        <w:autoSpaceDE w:val="0"/>
        <w:autoSpaceDN w:val="0"/>
        <w:adjustRightInd w:val="0"/>
        <w:spacing w:after="0" w:line="240" w:lineRule="auto"/>
        <w:rPr>
          <w:rFonts w:ascii="Consolas" w:hAnsi="Consolas" w:cs="Consolas"/>
          <w:sz w:val="20"/>
          <w:szCs w:val="20"/>
        </w:rPr>
      </w:pPr>
    </w:p>
    <w:p w14:paraId="523E9723"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KeycloakAuthenticationProvider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keycloakAuthenticationProvider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keycloakAuthenticationProvider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638EEAF"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keycloakAuthenticationProvider</w:t>
      </w:r>
      <w:r>
        <w:rPr>
          <w:rFonts w:ascii="Consolas" w:hAnsi="Consolas" w:cs="Consolas"/>
          <w:color w:val="000000"/>
          <w:sz w:val="20"/>
          <w:szCs w:val="20"/>
        </w:rPr>
        <w:t>.setGrantedAuthoritiesMapper(</w:t>
      </w:r>
      <w:r>
        <w:rPr>
          <w:rFonts w:ascii="Consolas" w:hAnsi="Consolas" w:cs="Consolas"/>
          <w:color w:val="6A3E3E"/>
          <w:sz w:val="20"/>
          <w:szCs w:val="20"/>
        </w:rPr>
        <w:t>grantedAuthorityMapper</w:t>
      </w:r>
      <w:proofErr w:type="gramStart"/>
      <w:r>
        <w:rPr>
          <w:rFonts w:ascii="Consolas" w:hAnsi="Consolas" w:cs="Consolas"/>
          <w:color w:val="000000"/>
          <w:sz w:val="20"/>
          <w:szCs w:val="20"/>
        </w:rPr>
        <w:t>);</w:t>
      </w:r>
      <w:proofErr w:type="gramEnd"/>
    </w:p>
    <w:p w14:paraId="112988AB"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auth</w:t>
      </w:r>
      <w:r>
        <w:rPr>
          <w:rFonts w:ascii="Consolas" w:hAnsi="Consolas" w:cs="Consolas"/>
          <w:color w:val="000000"/>
          <w:sz w:val="20"/>
          <w:szCs w:val="20"/>
        </w:rPr>
        <w:t>.authenticationProvider</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keycloakAuthenticationProvider</w:t>
      </w:r>
      <w:proofErr w:type="spellEnd"/>
      <w:r>
        <w:rPr>
          <w:rFonts w:ascii="Consolas" w:hAnsi="Consolas" w:cs="Consolas"/>
          <w:color w:val="000000"/>
          <w:sz w:val="20"/>
          <w:szCs w:val="20"/>
        </w:rPr>
        <w:t>);</w:t>
      </w:r>
    </w:p>
    <w:p w14:paraId="016CBA7A"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3A9032" w14:textId="77777777" w:rsidR="008E4E15" w:rsidRDefault="008E4E15" w:rsidP="008E4E15">
      <w:pPr>
        <w:autoSpaceDE w:val="0"/>
        <w:autoSpaceDN w:val="0"/>
        <w:adjustRightInd w:val="0"/>
        <w:spacing w:after="0" w:line="240" w:lineRule="auto"/>
        <w:rPr>
          <w:rFonts w:ascii="Consolas" w:hAnsi="Consolas" w:cs="Consolas"/>
          <w:sz w:val="20"/>
          <w:szCs w:val="20"/>
        </w:rPr>
      </w:pPr>
    </w:p>
    <w:p w14:paraId="38BA98A5"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@Bean</w:t>
      </w:r>
    </w:p>
    <w:p w14:paraId="697EC602"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3F7F3349"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proofErr w:type="spellStart"/>
      <w:r>
        <w:rPr>
          <w:rFonts w:ascii="Consolas" w:hAnsi="Consolas" w:cs="Consolas"/>
          <w:color w:val="000000"/>
          <w:sz w:val="20"/>
          <w:szCs w:val="20"/>
        </w:rPr>
        <w:t>SessionAuthenticationStrategy</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sessionAuthenticationStrategy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DDF5B54"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RegisterSessionAuthenticationStrategy</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SessionRegistryImpl</w:t>
      </w:r>
      <w:proofErr w:type="spellEnd"/>
      <w:r>
        <w:rPr>
          <w:rFonts w:ascii="Consolas" w:hAnsi="Consolas" w:cs="Consolas"/>
          <w:color w:val="000000"/>
          <w:sz w:val="20"/>
          <w:szCs w:val="20"/>
        </w:rPr>
        <w:t>());</w:t>
      </w:r>
    </w:p>
    <w:p w14:paraId="4CBF56E5"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3755D91" w14:textId="77777777" w:rsidR="008E4E15" w:rsidRDefault="008E4E15" w:rsidP="008E4E15">
      <w:pPr>
        <w:autoSpaceDE w:val="0"/>
        <w:autoSpaceDN w:val="0"/>
        <w:adjustRightInd w:val="0"/>
        <w:spacing w:after="0" w:line="240" w:lineRule="auto"/>
        <w:rPr>
          <w:rFonts w:ascii="Consolas" w:hAnsi="Consolas" w:cs="Consolas"/>
          <w:sz w:val="20"/>
          <w:szCs w:val="20"/>
        </w:rPr>
      </w:pPr>
    </w:p>
    <w:p w14:paraId="28935D5E"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@Bean</w:t>
      </w:r>
    </w:p>
    <w:p w14:paraId="3871A2E2"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7A8299BB"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proofErr w:type="gramStart"/>
      <w:r>
        <w:rPr>
          <w:rFonts w:ascii="Consolas" w:hAnsi="Consolas" w:cs="Consolas"/>
          <w:color w:val="646464"/>
          <w:sz w:val="20"/>
          <w:szCs w:val="20"/>
        </w:rPr>
        <w:t>ConditionalOnMissingBean</w:t>
      </w:r>
      <w:r>
        <w:rPr>
          <w:rFonts w:ascii="Consolas" w:hAnsi="Consolas" w:cs="Consolas"/>
          <w:color w:val="000000"/>
          <w:sz w:val="20"/>
          <w:szCs w:val="20"/>
        </w:rPr>
        <w:t>(</w:t>
      </w:r>
      <w:proofErr w:type="gramEnd"/>
      <w:r>
        <w:rPr>
          <w:rFonts w:ascii="Consolas" w:hAnsi="Consolas" w:cs="Consolas"/>
          <w:color w:val="000000"/>
          <w:sz w:val="20"/>
          <w:szCs w:val="20"/>
        </w:rPr>
        <w:t>HttpSessionManager.</w:t>
      </w:r>
      <w:r>
        <w:rPr>
          <w:rFonts w:ascii="Consolas" w:hAnsi="Consolas" w:cs="Consolas"/>
          <w:b/>
          <w:bCs/>
          <w:color w:val="7F0055"/>
          <w:sz w:val="20"/>
          <w:szCs w:val="20"/>
        </w:rPr>
        <w:t>class</w:t>
      </w:r>
      <w:r>
        <w:rPr>
          <w:rFonts w:ascii="Consolas" w:hAnsi="Consolas" w:cs="Consolas"/>
          <w:color w:val="000000"/>
          <w:sz w:val="20"/>
          <w:szCs w:val="20"/>
        </w:rPr>
        <w:t>)</w:t>
      </w:r>
    </w:p>
    <w:p w14:paraId="7F508EC5"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proofErr w:type="spellStart"/>
      <w:r>
        <w:rPr>
          <w:rFonts w:ascii="Consolas" w:hAnsi="Consolas" w:cs="Consolas"/>
          <w:color w:val="000000"/>
          <w:sz w:val="20"/>
          <w:szCs w:val="20"/>
        </w:rPr>
        <w:t>HttpSessionManager</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httpSessionManager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08214E0"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HttpSessionManager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967B236"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2C9D7C" w14:textId="77777777" w:rsidR="008E4E15" w:rsidRDefault="008E4E15" w:rsidP="008E4E15">
      <w:pPr>
        <w:autoSpaceDE w:val="0"/>
        <w:autoSpaceDN w:val="0"/>
        <w:adjustRightInd w:val="0"/>
        <w:spacing w:after="0" w:line="240" w:lineRule="auto"/>
        <w:rPr>
          <w:rFonts w:ascii="Consolas" w:hAnsi="Consolas" w:cs="Consolas"/>
          <w:sz w:val="20"/>
          <w:szCs w:val="20"/>
        </w:rPr>
      </w:pPr>
    </w:p>
    <w:p w14:paraId="6CA245AE"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285827C9" w14:textId="77777777" w:rsidR="008E4E15" w:rsidRDefault="008E4E15" w:rsidP="008E4E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configure(</w:t>
      </w:r>
      <w:proofErr w:type="spellStart"/>
      <w:proofErr w:type="gramEnd"/>
      <w:r>
        <w:rPr>
          <w:rFonts w:ascii="Consolas" w:hAnsi="Consolas" w:cs="Consolas"/>
          <w:color w:val="000000"/>
          <w:sz w:val="20"/>
          <w:szCs w:val="20"/>
        </w:rPr>
        <w:t>HttpSecurity</w:t>
      </w:r>
      <w:proofErr w:type="spellEnd"/>
      <w:r>
        <w:rPr>
          <w:rFonts w:ascii="Consolas" w:hAnsi="Consolas" w:cs="Consolas"/>
          <w:color w:val="000000"/>
          <w:sz w:val="20"/>
          <w:szCs w:val="20"/>
        </w:rPr>
        <w:t xml:space="preserve"> </w:t>
      </w:r>
      <w:r>
        <w:rPr>
          <w:rFonts w:ascii="Consolas" w:hAnsi="Consolas" w:cs="Consolas"/>
          <w:color w:val="6A3E3E"/>
          <w:sz w:val="20"/>
          <w:szCs w:val="20"/>
        </w:rPr>
        <w:t>http</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2096970" w14:textId="2375AFC6" w:rsidR="00C705B2" w:rsidRDefault="00C705B2" w:rsidP="00C705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.configure</w:t>
      </w:r>
      <w:proofErr w:type="spellEnd"/>
      <w:proofErr w:type="gramEnd"/>
      <w:r>
        <w:rPr>
          <w:rFonts w:ascii="Consolas" w:hAnsi="Consolas" w:cs="Consolas"/>
          <w:color w:val="000000"/>
          <w:sz w:val="20"/>
          <w:szCs w:val="20"/>
        </w:rPr>
        <w:t>(</w:t>
      </w:r>
      <w:r>
        <w:rPr>
          <w:rFonts w:ascii="Consolas" w:hAnsi="Consolas" w:cs="Consolas"/>
          <w:color w:val="6A3E3E"/>
          <w:sz w:val="20"/>
          <w:szCs w:val="20"/>
        </w:rPr>
        <w:t>http</w:t>
      </w:r>
      <w:r>
        <w:rPr>
          <w:rFonts w:ascii="Consolas" w:hAnsi="Consolas" w:cs="Consolas"/>
          <w:color w:val="000000"/>
          <w:sz w:val="20"/>
          <w:szCs w:val="20"/>
        </w:rPr>
        <w:t>);</w:t>
      </w:r>
    </w:p>
    <w:p w14:paraId="2E1EAEE0" w14:textId="77777777" w:rsidR="00C705B2" w:rsidRDefault="00C705B2" w:rsidP="00C705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http</w:t>
      </w:r>
      <w:r>
        <w:rPr>
          <w:rFonts w:ascii="Consolas" w:hAnsi="Consolas" w:cs="Consolas"/>
          <w:color w:val="000000"/>
          <w:sz w:val="20"/>
          <w:szCs w:val="20"/>
        </w:rPr>
        <w:t>.authorizeRequests</w:t>
      </w:r>
      <w:proofErr w:type="spellEnd"/>
      <w:proofErr w:type="gramEnd"/>
      <w:r>
        <w:rPr>
          <w:rFonts w:ascii="Consolas" w:hAnsi="Consolas" w:cs="Consolas"/>
          <w:color w:val="000000"/>
          <w:sz w:val="20"/>
          <w:szCs w:val="20"/>
        </w:rPr>
        <w:t>()</w:t>
      </w:r>
    </w:p>
    <w:p w14:paraId="6A27A243" w14:textId="77777777" w:rsidR="00C705B2" w:rsidRDefault="00C705B2" w:rsidP="00C705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antMatchers</w:t>
      </w:r>
      <w:proofErr w:type="spellEnd"/>
      <w:proofErr w:type="gramEnd"/>
      <w:r>
        <w:rPr>
          <w:rFonts w:ascii="Consolas" w:hAnsi="Consolas" w:cs="Consolas"/>
          <w:color w:val="000000"/>
          <w:sz w:val="20"/>
          <w:szCs w:val="20"/>
        </w:rPr>
        <w:t>(</w:t>
      </w:r>
      <w:r>
        <w:rPr>
          <w:rFonts w:ascii="Consolas" w:hAnsi="Consolas" w:cs="Consolas"/>
          <w:color w:val="2A00FF"/>
          <w:sz w:val="20"/>
          <w:szCs w:val="20"/>
        </w:rPr>
        <w:t>"/admin/*"</w:t>
      </w:r>
      <w:r>
        <w:rPr>
          <w:rFonts w:ascii="Consolas" w:hAnsi="Consolas" w:cs="Consolas"/>
          <w:color w:val="000000"/>
          <w:sz w:val="20"/>
          <w:szCs w:val="20"/>
        </w:rPr>
        <w:t>).</w:t>
      </w:r>
      <w:proofErr w:type="spellStart"/>
      <w:r>
        <w:rPr>
          <w:rFonts w:ascii="Consolas" w:hAnsi="Consolas" w:cs="Consolas"/>
          <w:color w:val="000000"/>
          <w:sz w:val="20"/>
          <w:szCs w:val="20"/>
        </w:rPr>
        <w:t>hasRole</w:t>
      </w:r>
      <w:proofErr w:type="spellEnd"/>
      <w:r>
        <w:rPr>
          <w:rFonts w:ascii="Consolas" w:hAnsi="Consolas" w:cs="Consolas"/>
          <w:color w:val="000000"/>
          <w:sz w:val="20"/>
          <w:szCs w:val="20"/>
        </w:rPr>
        <w:t>(</w:t>
      </w:r>
      <w:r>
        <w:rPr>
          <w:rFonts w:ascii="Consolas" w:hAnsi="Consolas" w:cs="Consolas"/>
          <w:color w:val="2A00FF"/>
          <w:sz w:val="20"/>
          <w:szCs w:val="20"/>
        </w:rPr>
        <w:t>"Admin"</w:t>
      </w:r>
      <w:r>
        <w:rPr>
          <w:rFonts w:ascii="Consolas" w:hAnsi="Consolas" w:cs="Consolas"/>
          <w:color w:val="000000"/>
          <w:sz w:val="20"/>
          <w:szCs w:val="20"/>
        </w:rPr>
        <w:t>)</w:t>
      </w:r>
    </w:p>
    <w:p w14:paraId="0D88CAD8" w14:textId="77777777" w:rsidR="00C705B2" w:rsidRDefault="00C705B2" w:rsidP="00C705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anyRequest</w:t>
      </w:r>
      <w:proofErr w:type="spellEnd"/>
      <w:proofErr w:type="gramEnd"/>
      <w:r>
        <w:rPr>
          <w:rFonts w:ascii="Consolas" w:hAnsi="Consolas" w:cs="Consolas"/>
          <w:color w:val="000000"/>
          <w:sz w:val="20"/>
          <w:szCs w:val="20"/>
        </w:rPr>
        <w:t>().authenticated()</w:t>
      </w:r>
    </w:p>
    <w:p w14:paraId="0E3FD0F0" w14:textId="77777777" w:rsidR="00C705B2" w:rsidRDefault="00C705B2" w:rsidP="00C705B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.and(</w:t>
      </w:r>
      <w:proofErr w:type="gramStart"/>
      <w:r>
        <w:rPr>
          <w:rFonts w:ascii="Consolas" w:hAnsi="Consolas" w:cs="Consolas"/>
          <w:color w:val="000000"/>
          <w:sz w:val="20"/>
          <w:szCs w:val="20"/>
        </w:rPr>
        <w:t>).</w:t>
      </w:r>
      <w:proofErr w:type="spellStart"/>
      <w:r>
        <w:rPr>
          <w:rFonts w:ascii="Consolas" w:hAnsi="Consolas" w:cs="Consolas"/>
          <w:color w:val="000000"/>
          <w:sz w:val="20"/>
          <w:szCs w:val="20"/>
        </w:rPr>
        <w:t>csrf</w:t>
      </w:r>
      <w:proofErr w:type="spellEnd"/>
      <w:proofErr w:type="gramEnd"/>
      <w:r>
        <w:rPr>
          <w:rFonts w:ascii="Consolas" w:hAnsi="Consolas" w:cs="Consolas"/>
          <w:color w:val="000000"/>
          <w:sz w:val="20"/>
          <w:szCs w:val="20"/>
        </w:rPr>
        <w:t>().disable();</w:t>
      </w:r>
    </w:p>
    <w:p w14:paraId="55B945ED" w14:textId="74E4F2B4" w:rsidR="008E4E15" w:rsidRDefault="008E4E15" w:rsidP="00C705B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D9D187E" w14:textId="3E877446" w:rsidR="00427291" w:rsidRDefault="008E4E15" w:rsidP="008E4E1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6D847892" w14:textId="0DEF6B03" w:rsidR="008E4E15" w:rsidRDefault="008E4E15" w:rsidP="008E4E15">
      <w:pPr>
        <w:autoSpaceDE w:val="0"/>
        <w:autoSpaceDN w:val="0"/>
        <w:adjustRightInd w:val="0"/>
        <w:spacing w:after="0" w:line="240" w:lineRule="auto"/>
        <w:rPr>
          <w:rFonts w:ascii="Consolas" w:hAnsi="Consolas" w:cs="Consolas"/>
          <w:color w:val="000000"/>
          <w:sz w:val="20"/>
          <w:szCs w:val="20"/>
        </w:rPr>
      </w:pPr>
    </w:p>
    <w:p w14:paraId="34E90AD0" w14:textId="77777777" w:rsidR="000C757C" w:rsidRDefault="000C757C" w:rsidP="008E4E15">
      <w:pPr>
        <w:autoSpaceDE w:val="0"/>
        <w:autoSpaceDN w:val="0"/>
        <w:adjustRightInd w:val="0"/>
        <w:spacing w:after="0" w:line="240" w:lineRule="auto"/>
        <w:rPr>
          <w:rFonts w:ascii="Consolas" w:hAnsi="Consolas" w:cs="Consolas"/>
          <w:color w:val="000000"/>
          <w:sz w:val="20"/>
          <w:szCs w:val="20"/>
        </w:rPr>
      </w:pPr>
    </w:p>
    <w:p w14:paraId="2E0720AE" w14:textId="28458441" w:rsidR="008E4E15" w:rsidRPr="000C757C" w:rsidRDefault="008E4E15" w:rsidP="008E4E15">
      <w:pPr>
        <w:pStyle w:val="Heading3"/>
        <w:numPr>
          <w:ilvl w:val="2"/>
          <w:numId w:val="17"/>
        </w:numPr>
      </w:pPr>
      <w:bookmarkStart w:id="26" w:name="_Toc110406197"/>
      <w:r>
        <w:t>Et voilà!</w:t>
      </w:r>
      <w:bookmarkEnd w:id="26"/>
    </w:p>
    <w:p w14:paraId="02A7DF48" w14:textId="766CF4C6" w:rsidR="008E4E15" w:rsidRDefault="008E4E15" w:rsidP="008E4E15">
      <w:pPr>
        <w:rPr>
          <w:lang w:val="en"/>
        </w:rPr>
      </w:pPr>
      <w:r>
        <w:rPr>
          <w:lang w:val="en"/>
        </w:rPr>
        <w:t xml:space="preserve">We now have a Spring Boot application that is fully secured through </w:t>
      </w:r>
      <w:proofErr w:type="spellStart"/>
      <w:r>
        <w:rPr>
          <w:lang w:val="en"/>
        </w:rPr>
        <w:t>Keycloak</w:t>
      </w:r>
      <w:proofErr w:type="spellEnd"/>
      <w:r>
        <w:rPr>
          <w:lang w:val="en"/>
        </w:rPr>
        <w:t xml:space="preserve"> within the same Realm used by Camunda. We can now add some </w:t>
      </w:r>
      <w:proofErr w:type="gramStart"/>
      <w:r>
        <w:rPr>
          <w:lang w:val="en"/>
        </w:rPr>
        <w:t>role based</w:t>
      </w:r>
      <w:proofErr w:type="gramEnd"/>
      <w:r>
        <w:rPr>
          <w:lang w:val="en"/>
        </w:rPr>
        <w:t xml:space="preserve"> security layer to the endpoints. This can be done in the configure method of the previous class, or it can be done through </w:t>
      </w:r>
      <w:r w:rsidR="000C757C">
        <w:rPr>
          <w:lang w:val="en"/>
        </w:rPr>
        <w:t>annotations:</w:t>
      </w:r>
    </w:p>
    <w:p w14:paraId="0D55ED12" w14:textId="77777777" w:rsidR="000C757C" w:rsidRDefault="000C757C" w:rsidP="008E4E15">
      <w:pPr>
        <w:rPr>
          <w:lang w:val="en"/>
        </w:rPr>
      </w:pPr>
    </w:p>
    <w:p w14:paraId="074C5627" w14:textId="77777777"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@PreAuthorize</w:t>
      </w:r>
      <w:r>
        <w:rPr>
          <w:rFonts w:ascii="Consolas" w:hAnsi="Consolas" w:cs="Consolas"/>
          <w:color w:val="000000"/>
          <w:sz w:val="20"/>
          <w:szCs w:val="20"/>
        </w:rPr>
        <w:t>(</w:t>
      </w:r>
      <w:r>
        <w:rPr>
          <w:rFonts w:ascii="Consolas" w:hAnsi="Consolas" w:cs="Consolas"/>
          <w:color w:val="2A00FF"/>
          <w:sz w:val="20"/>
          <w:szCs w:val="20"/>
        </w:rPr>
        <w:t>"hasRole('Tasklist')"</w:t>
      </w:r>
      <w:r>
        <w:rPr>
          <w:rFonts w:ascii="Consolas" w:hAnsi="Consolas" w:cs="Consolas"/>
          <w:color w:val="000000"/>
          <w:sz w:val="20"/>
          <w:szCs w:val="20"/>
        </w:rPr>
        <w:t>)</w:t>
      </w:r>
    </w:p>
    <w:p w14:paraId="1691BB2F" w14:textId="22BAC490"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"/myArchivedTasks"</w:t>
      </w:r>
      <w:r>
        <w:rPr>
          <w:rFonts w:ascii="Consolas" w:hAnsi="Consolas" w:cs="Consolas"/>
          <w:color w:val="000000"/>
          <w:sz w:val="20"/>
          <w:szCs w:val="20"/>
        </w:rPr>
        <w:t>)</w:t>
      </w:r>
    </w:p>
    <w:p w14:paraId="6FC6C992" w14:textId="75B969EA"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List&lt;Task&gt; </w:t>
      </w:r>
      <w:proofErr w:type="spellStart"/>
      <w:proofErr w:type="gramStart"/>
      <w:r>
        <w:rPr>
          <w:rFonts w:ascii="Consolas" w:hAnsi="Consolas" w:cs="Consolas"/>
          <w:color w:val="000000"/>
          <w:sz w:val="20"/>
          <w:szCs w:val="20"/>
        </w:rPr>
        <w:t>getCompletedTasks</w:t>
      </w:r>
      <w:proofErr w:type="spellEnd"/>
      <w:r>
        <w:rPr>
          <w:rFonts w:ascii="Consolas" w:hAnsi="Consolas" w:cs="Consolas"/>
          <w:color w:val="000000"/>
          <w:sz w:val="20"/>
          <w:szCs w:val="20"/>
        </w:rPr>
        <w:t>(</w:t>
      </w:r>
      <w:proofErr w:type="gramEnd"/>
      <w:r>
        <w:rPr>
          <w:rFonts w:ascii="Consolas" w:hAnsi="Consolas" w:cs="Consolas"/>
          <w:color w:val="646464"/>
          <w:sz w:val="20"/>
          <w:szCs w:val="20"/>
        </w:rPr>
        <w:t>@PathVariable</w:t>
      </w:r>
      <w:r>
        <w:rPr>
          <w:rFonts w:ascii="Consolas" w:hAnsi="Consolas" w:cs="Consolas"/>
          <w:color w:val="000000"/>
          <w:sz w:val="20"/>
          <w:szCs w:val="20"/>
        </w:rPr>
        <w:t xml:space="preserve"> String </w:t>
      </w:r>
      <w:proofErr w:type="spellStart"/>
      <w:r>
        <w:rPr>
          <w:rFonts w:ascii="Consolas" w:hAnsi="Consolas" w:cs="Consolas"/>
          <w:color w:val="6A3E3E"/>
          <w:sz w:val="20"/>
          <w:szCs w:val="20"/>
        </w:rPr>
        <w:t>userId</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TaskListException</w:t>
      </w:r>
      <w:proofErr w:type="spellEnd"/>
      <w:r>
        <w:rPr>
          <w:rFonts w:ascii="Consolas" w:hAnsi="Consolas" w:cs="Consolas"/>
          <w:color w:val="000000"/>
          <w:sz w:val="20"/>
          <w:szCs w:val="20"/>
        </w:rPr>
        <w:t xml:space="preserve"> {</w:t>
      </w:r>
    </w:p>
    <w:p w14:paraId="382FDB87" w14:textId="7EB28C73"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u w:val="single"/>
        </w:rPr>
        <w:t>username</w:t>
      </w:r>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getAuthenticatedUser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F059CB1" w14:textId="1EF8FE82"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taskListService</w:t>
      </w:r>
      <w:r>
        <w:rPr>
          <w:rFonts w:ascii="Consolas" w:hAnsi="Consolas" w:cs="Consolas"/>
          <w:color w:val="000000"/>
          <w:sz w:val="20"/>
          <w:szCs w:val="20"/>
        </w:rPr>
        <w:t>.getAssigneeTasks</w:t>
      </w:r>
      <w:proofErr w:type="spellEnd"/>
      <w:r>
        <w:rPr>
          <w:rFonts w:ascii="Consolas" w:hAnsi="Consolas" w:cs="Consolas"/>
          <w:color w:val="000000"/>
          <w:sz w:val="20"/>
          <w:szCs w:val="20"/>
        </w:rPr>
        <w:t>(</w:t>
      </w:r>
      <w:r>
        <w:rPr>
          <w:rFonts w:ascii="Consolas" w:hAnsi="Consolas" w:cs="Consolas"/>
          <w:color w:val="6A3E3E"/>
          <w:sz w:val="20"/>
          <w:szCs w:val="20"/>
          <w:u w:val="single"/>
        </w:rPr>
        <w:t>username</w:t>
      </w:r>
      <w:r>
        <w:rPr>
          <w:rFonts w:ascii="Consolas" w:hAnsi="Consolas" w:cs="Consolas"/>
          <w:color w:val="000000"/>
          <w:sz w:val="20"/>
          <w:szCs w:val="20"/>
        </w:rPr>
        <w:t xml:space="preserve">, </w:t>
      </w:r>
      <w:proofErr w:type="spellStart"/>
      <w:r>
        <w:rPr>
          <w:rFonts w:ascii="Consolas" w:hAnsi="Consolas" w:cs="Consolas"/>
          <w:color w:val="000000"/>
          <w:sz w:val="20"/>
          <w:szCs w:val="20"/>
        </w:rPr>
        <w:t>TaskState.</w:t>
      </w:r>
      <w:r>
        <w:rPr>
          <w:rFonts w:ascii="Consolas" w:hAnsi="Consolas" w:cs="Consolas"/>
          <w:b/>
          <w:bCs/>
          <w:i/>
          <w:iCs/>
          <w:color w:val="0000C0"/>
          <w:sz w:val="20"/>
          <w:szCs w:val="20"/>
        </w:rPr>
        <w:t>COMPLETED</w:t>
      </w:r>
      <w:proofErr w:type="spellEnd"/>
      <w:r>
        <w:rPr>
          <w:rFonts w:ascii="Consolas" w:hAnsi="Consolas" w:cs="Consolas"/>
          <w:color w:val="000000"/>
          <w:sz w:val="20"/>
          <w:szCs w:val="20"/>
        </w:rPr>
        <w:t xml:space="preserve">, </w:t>
      </w:r>
      <w:r>
        <w:rPr>
          <w:rFonts w:ascii="Consolas" w:hAnsi="Consolas" w:cs="Consolas"/>
          <w:b/>
          <w:bCs/>
          <w:color w:val="7F0055"/>
          <w:sz w:val="20"/>
          <w:szCs w:val="20"/>
        </w:rPr>
        <w:t>null</w:t>
      </w:r>
      <w:proofErr w:type="gramStart"/>
      <w:r>
        <w:rPr>
          <w:rFonts w:ascii="Consolas" w:hAnsi="Consolas" w:cs="Consolas"/>
          <w:color w:val="000000"/>
          <w:sz w:val="20"/>
          <w:szCs w:val="20"/>
        </w:rPr>
        <w:t>);</w:t>
      </w:r>
      <w:proofErr w:type="gramEnd"/>
    </w:p>
    <w:p w14:paraId="1AE5FDF7" w14:textId="4CF74D95" w:rsidR="008E4E15" w:rsidRDefault="007F3BBD" w:rsidP="007F3BBD">
      <w:pPr>
        <w:rPr>
          <w:rFonts w:ascii="Consolas" w:hAnsi="Consolas" w:cs="Consolas"/>
          <w:color w:val="000000"/>
          <w:sz w:val="20"/>
          <w:szCs w:val="20"/>
        </w:rPr>
      </w:pPr>
      <w:r>
        <w:rPr>
          <w:rFonts w:ascii="Consolas" w:hAnsi="Consolas" w:cs="Consolas"/>
          <w:color w:val="000000"/>
          <w:sz w:val="20"/>
          <w:szCs w:val="20"/>
        </w:rPr>
        <w:t>}</w:t>
      </w:r>
    </w:p>
    <w:p w14:paraId="46683E7F" w14:textId="28326129" w:rsidR="000C757C" w:rsidRDefault="000C757C" w:rsidP="007F3BBD">
      <w:pPr>
        <w:rPr>
          <w:rFonts w:ascii="Consolas" w:hAnsi="Consolas" w:cs="Consolas"/>
          <w:color w:val="000000"/>
          <w:sz w:val="20"/>
          <w:szCs w:val="20"/>
        </w:rPr>
      </w:pPr>
    </w:p>
    <w:p w14:paraId="2FC61F43" w14:textId="77777777" w:rsidR="000C757C" w:rsidRDefault="000C757C" w:rsidP="007F3BBD">
      <w:pPr>
        <w:rPr>
          <w:rFonts w:ascii="Consolas" w:hAnsi="Consolas" w:cs="Consolas"/>
          <w:color w:val="000000"/>
          <w:sz w:val="20"/>
          <w:szCs w:val="20"/>
        </w:rPr>
      </w:pPr>
    </w:p>
    <w:p w14:paraId="68101CC1" w14:textId="39EA5F18" w:rsidR="007F3BBD" w:rsidRDefault="007F3BBD" w:rsidP="007F3BBD">
      <w:pPr>
        <w:rPr>
          <w:lang w:val="en"/>
        </w:rPr>
      </w:pPr>
      <w:r w:rsidRPr="007F3BBD">
        <w:rPr>
          <w:lang w:val="en"/>
        </w:rPr>
        <w:t xml:space="preserve">We could even </w:t>
      </w:r>
      <w:r>
        <w:rPr>
          <w:lang w:val="en"/>
        </w:rPr>
        <w:t>define custom annotations to bring some more conciseness:</w:t>
      </w:r>
    </w:p>
    <w:p w14:paraId="569A8868" w14:textId="77777777"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Target</w:t>
      </w:r>
      <w:r>
        <w:rPr>
          <w:rFonts w:ascii="Consolas" w:hAnsi="Consolas" w:cs="Consolas"/>
          <w:color w:val="000000"/>
          <w:sz w:val="20"/>
          <w:szCs w:val="20"/>
        </w:rPr>
        <w:t>(</w:t>
      </w:r>
      <w:proofErr w:type="gramEnd"/>
      <w:r>
        <w:rPr>
          <w:rFonts w:ascii="Consolas" w:hAnsi="Consolas" w:cs="Consolas"/>
          <w:color w:val="000000"/>
          <w:sz w:val="20"/>
          <w:szCs w:val="20"/>
        </w:rPr>
        <w:t>ElementType.</w:t>
      </w:r>
      <w:r>
        <w:rPr>
          <w:rFonts w:ascii="Consolas" w:hAnsi="Consolas" w:cs="Consolas"/>
          <w:b/>
          <w:bCs/>
          <w:i/>
          <w:iCs/>
          <w:color w:val="0000C0"/>
          <w:sz w:val="20"/>
          <w:szCs w:val="20"/>
        </w:rPr>
        <w:t>METHOD</w:t>
      </w:r>
      <w:r>
        <w:rPr>
          <w:rFonts w:ascii="Consolas" w:hAnsi="Consolas" w:cs="Consolas"/>
          <w:color w:val="000000"/>
          <w:sz w:val="20"/>
          <w:szCs w:val="20"/>
        </w:rPr>
        <w:t>)</w:t>
      </w:r>
    </w:p>
    <w:p w14:paraId="3D8CBF75" w14:textId="7C3138B0" w:rsidR="007F3BBD" w:rsidRDefault="007F3BBD" w:rsidP="00C705B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Retention</w:t>
      </w:r>
      <w:r>
        <w:rPr>
          <w:rFonts w:ascii="Consolas" w:hAnsi="Consolas" w:cs="Consolas"/>
          <w:color w:val="000000"/>
          <w:sz w:val="20"/>
          <w:szCs w:val="20"/>
        </w:rPr>
        <w:t>(</w:t>
      </w:r>
      <w:proofErr w:type="gramEnd"/>
      <w:r>
        <w:rPr>
          <w:rFonts w:ascii="Consolas" w:hAnsi="Consolas" w:cs="Consolas"/>
          <w:color w:val="000000"/>
          <w:sz w:val="20"/>
          <w:szCs w:val="20"/>
        </w:rPr>
        <w:t>RetentionPolicy.</w:t>
      </w:r>
      <w:r>
        <w:rPr>
          <w:rFonts w:ascii="Consolas" w:hAnsi="Consolas" w:cs="Consolas"/>
          <w:b/>
          <w:bCs/>
          <w:i/>
          <w:iCs/>
          <w:color w:val="0000C0"/>
          <w:sz w:val="20"/>
          <w:szCs w:val="20"/>
        </w:rPr>
        <w:t>RUNTIME</w:t>
      </w:r>
      <w:r>
        <w:rPr>
          <w:rFonts w:ascii="Consolas" w:hAnsi="Consolas" w:cs="Consolas"/>
          <w:color w:val="000000"/>
          <w:sz w:val="20"/>
          <w:szCs w:val="20"/>
        </w:rPr>
        <w:t>)</w:t>
      </w:r>
    </w:p>
    <w:p w14:paraId="5B99B5D5" w14:textId="558355C8" w:rsidR="007F3BBD" w:rsidRPr="007F3BBD" w:rsidRDefault="007F3BBD" w:rsidP="007F3BBD">
      <w:pPr>
        <w:autoSpaceDE w:val="0"/>
        <w:autoSpaceDN w:val="0"/>
        <w:adjustRightInd w:val="0"/>
        <w:spacing w:after="0" w:line="240" w:lineRule="auto"/>
        <w:rPr>
          <w:rFonts w:ascii="Consolas" w:hAnsi="Consolas" w:cs="Consolas"/>
          <w:sz w:val="20"/>
          <w:szCs w:val="20"/>
          <w:lang w:val="fr-FR"/>
        </w:rPr>
      </w:pPr>
      <w:r w:rsidRPr="007F3BBD">
        <w:rPr>
          <w:rFonts w:ascii="Consolas" w:hAnsi="Consolas" w:cs="Consolas"/>
          <w:color w:val="646464"/>
          <w:sz w:val="20"/>
          <w:szCs w:val="20"/>
          <w:lang w:val="fr-FR"/>
        </w:rPr>
        <w:t>@PreAuthorize</w:t>
      </w:r>
      <w:r w:rsidRPr="007F3BBD">
        <w:rPr>
          <w:rFonts w:ascii="Consolas" w:hAnsi="Consolas" w:cs="Consolas"/>
          <w:color w:val="000000"/>
          <w:sz w:val="20"/>
          <w:szCs w:val="20"/>
          <w:lang w:val="fr-FR"/>
        </w:rPr>
        <w:t>(</w:t>
      </w:r>
      <w:r w:rsidRPr="007F3BBD">
        <w:rPr>
          <w:rFonts w:ascii="Consolas" w:hAnsi="Consolas" w:cs="Consolas"/>
          <w:color w:val="2A00FF"/>
          <w:sz w:val="20"/>
          <w:szCs w:val="20"/>
          <w:lang w:val="fr-FR"/>
        </w:rPr>
        <w:t>"</w:t>
      </w:r>
      <w:proofErr w:type="gramStart"/>
      <w:r w:rsidRPr="007F3BBD">
        <w:rPr>
          <w:rFonts w:ascii="Consolas" w:hAnsi="Consolas" w:cs="Consolas"/>
          <w:color w:val="2A00FF"/>
          <w:sz w:val="20"/>
          <w:szCs w:val="20"/>
          <w:lang w:val="fr-FR"/>
        </w:rPr>
        <w:t>hasRole(</w:t>
      </w:r>
      <w:proofErr w:type="gramEnd"/>
      <w:r>
        <w:rPr>
          <w:rFonts w:ascii="Consolas" w:hAnsi="Consolas" w:cs="Consolas"/>
          <w:color w:val="2A00FF"/>
          <w:sz w:val="20"/>
          <w:szCs w:val="20"/>
          <w:lang w:val="fr-FR"/>
        </w:rPr>
        <w:t>Admin</w:t>
      </w:r>
      <w:r w:rsidRPr="007F3BBD">
        <w:rPr>
          <w:rFonts w:ascii="Consolas" w:hAnsi="Consolas" w:cs="Consolas"/>
          <w:color w:val="2A00FF"/>
          <w:sz w:val="20"/>
          <w:szCs w:val="20"/>
          <w:lang w:val="fr-FR"/>
        </w:rPr>
        <w:t>)"</w:t>
      </w:r>
      <w:r w:rsidRPr="007F3BBD">
        <w:rPr>
          <w:rFonts w:ascii="Consolas" w:hAnsi="Consolas" w:cs="Consolas"/>
          <w:color w:val="000000"/>
          <w:sz w:val="20"/>
          <w:szCs w:val="20"/>
          <w:lang w:val="fr-FR"/>
        </w:rPr>
        <w:t>)</w:t>
      </w:r>
    </w:p>
    <w:p w14:paraId="32E198E0" w14:textId="77777777" w:rsidR="007F3BBD" w:rsidRPr="007F3BBD" w:rsidRDefault="007F3BBD" w:rsidP="007F3BBD">
      <w:pPr>
        <w:autoSpaceDE w:val="0"/>
        <w:autoSpaceDN w:val="0"/>
        <w:adjustRightInd w:val="0"/>
        <w:spacing w:after="0" w:line="240" w:lineRule="auto"/>
        <w:rPr>
          <w:rFonts w:ascii="Consolas" w:hAnsi="Consolas" w:cs="Consolas"/>
          <w:sz w:val="20"/>
          <w:szCs w:val="20"/>
          <w:lang w:val="fr-FR"/>
        </w:rPr>
      </w:pPr>
      <w:proofErr w:type="gramStart"/>
      <w:r w:rsidRPr="007F3BBD">
        <w:rPr>
          <w:rFonts w:ascii="Consolas" w:hAnsi="Consolas" w:cs="Consolas"/>
          <w:b/>
          <w:bCs/>
          <w:color w:val="7F0055"/>
          <w:sz w:val="20"/>
          <w:szCs w:val="20"/>
          <w:lang w:val="fr-FR"/>
        </w:rPr>
        <w:t>public</w:t>
      </w:r>
      <w:proofErr w:type="gramEnd"/>
      <w:r w:rsidRPr="007F3BBD">
        <w:rPr>
          <w:rFonts w:ascii="Consolas" w:hAnsi="Consolas" w:cs="Consolas"/>
          <w:color w:val="000000"/>
          <w:sz w:val="20"/>
          <w:szCs w:val="20"/>
          <w:lang w:val="fr-FR"/>
        </w:rPr>
        <w:t xml:space="preserve"> </w:t>
      </w:r>
      <w:r w:rsidRPr="007F3BBD">
        <w:rPr>
          <w:rFonts w:ascii="Consolas" w:hAnsi="Consolas" w:cs="Consolas"/>
          <w:b/>
          <w:bCs/>
          <w:color w:val="7F0055"/>
          <w:sz w:val="20"/>
          <w:szCs w:val="20"/>
          <w:lang w:val="fr-FR"/>
        </w:rPr>
        <w:t>@interface</w:t>
      </w:r>
      <w:r w:rsidRPr="007F3BBD">
        <w:rPr>
          <w:rFonts w:ascii="Consolas" w:hAnsi="Consolas" w:cs="Consolas"/>
          <w:color w:val="000000"/>
          <w:sz w:val="20"/>
          <w:szCs w:val="20"/>
          <w:lang w:val="fr-FR"/>
        </w:rPr>
        <w:t xml:space="preserve"> </w:t>
      </w:r>
      <w:proofErr w:type="spellStart"/>
      <w:r w:rsidRPr="007F3BBD">
        <w:rPr>
          <w:rFonts w:ascii="Consolas" w:hAnsi="Consolas" w:cs="Consolas"/>
          <w:color w:val="646464"/>
          <w:sz w:val="20"/>
          <w:szCs w:val="20"/>
          <w:lang w:val="fr-FR"/>
        </w:rPr>
        <w:t>IsAdmin</w:t>
      </w:r>
      <w:proofErr w:type="spellEnd"/>
      <w:r w:rsidRPr="007F3BBD">
        <w:rPr>
          <w:rFonts w:ascii="Consolas" w:hAnsi="Consolas" w:cs="Consolas"/>
          <w:color w:val="000000"/>
          <w:sz w:val="20"/>
          <w:szCs w:val="20"/>
          <w:lang w:val="fr-FR"/>
        </w:rPr>
        <w:t xml:space="preserve"> {</w:t>
      </w:r>
    </w:p>
    <w:p w14:paraId="13B2A3D1" w14:textId="77777777" w:rsidR="007F3BBD" w:rsidRDefault="007F3BBD" w:rsidP="007F3B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F4EFCC0" w14:textId="1DEB6081" w:rsidR="007F3BBD" w:rsidRDefault="007F3BBD" w:rsidP="007F3BBD">
      <w:pPr>
        <w:rPr>
          <w:lang w:val="en"/>
        </w:rPr>
      </w:pPr>
    </w:p>
    <w:p w14:paraId="037CAAE9" w14:textId="13078F11" w:rsidR="00167BBD" w:rsidRPr="00167BBD" w:rsidRDefault="00167BBD" w:rsidP="00167BBD">
      <w:pPr>
        <w:rPr>
          <w:lang w:val="en"/>
        </w:rPr>
      </w:pPr>
      <w:r>
        <w:rPr>
          <w:lang w:val="en"/>
        </w:rPr>
        <w:t xml:space="preserve">Also, in the controllers, we will require to identify the connected user. This could be done simply that </w:t>
      </w:r>
      <w:proofErr w:type="gramStart"/>
      <w:r>
        <w:rPr>
          <w:lang w:val="en"/>
        </w:rPr>
        <w:t>way :</w:t>
      </w:r>
      <w:proofErr w:type="gramEnd"/>
    </w:p>
    <w:p w14:paraId="60B554F4" w14:textId="353C6C60"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@Autowired</w:t>
      </w:r>
    </w:p>
    <w:p w14:paraId="20E90DCA" w14:textId="78DD3046" w:rsidR="00167BBD" w:rsidRDefault="00167BBD" w:rsidP="00167BBD">
      <w:pPr>
        <w:rPr>
          <w:lang w:val="en"/>
        </w:rPr>
      </w:pP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HttpServletRequest</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request</w:t>
      </w:r>
      <w:r>
        <w:rPr>
          <w:rFonts w:ascii="Consolas" w:hAnsi="Consolas" w:cs="Consolas"/>
          <w:color w:val="000000"/>
          <w:sz w:val="20"/>
          <w:szCs w:val="20"/>
        </w:rPr>
        <w:t>;</w:t>
      </w:r>
      <w:proofErr w:type="gramEnd"/>
    </w:p>
    <w:p w14:paraId="30F6E28E" w14:textId="26B76C70"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protected</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getAuthenticatedUser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A5E3B81" w14:textId="1671639B"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return</w:t>
      </w:r>
      <w:r>
        <w:rPr>
          <w:rFonts w:ascii="Consolas" w:hAnsi="Consolas" w:cs="Consolas"/>
          <w:color w:val="000000"/>
          <w:sz w:val="20"/>
          <w:szCs w:val="20"/>
        </w:rPr>
        <w:t xml:space="preserve"> </w:t>
      </w:r>
      <w:proofErr w:type="spellStart"/>
      <w:r>
        <w:rPr>
          <w:rFonts w:ascii="Consolas" w:hAnsi="Consolas" w:cs="Consolas"/>
          <w:color w:val="000000"/>
          <w:sz w:val="20"/>
          <w:szCs w:val="20"/>
        </w:rPr>
        <w:t>getKeycloakSecurityContext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getIdToken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getGivenName</w:t>
      </w:r>
      <w:proofErr w:type="spellEnd"/>
      <w:r>
        <w:rPr>
          <w:rFonts w:ascii="Consolas" w:hAnsi="Consolas" w:cs="Consolas"/>
          <w:color w:val="000000"/>
          <w:sz w:val="20"/>
          <w:szCs w:val="20"/>
        </w:rPr>
        <w:t>();</w:t>
      </w:r>
    </w:p>
    <w:p w14:paraId="5C1D7624" w14:textId="5257A7AA"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4A1858" w14:textId="77777777" w:rsidR="00167BBD" w:rsidRDefault="00167BBD" w:rsidP="00167BBD">
      <w:pPr>
        <w:autoSpaceDE w:val="0"/>
        <w:autoSpaceDN w:val="0"/>
        <w:adjustRightInd w:val="0"/>
        <w:spacing w:after="0" w:line="240" w:lineRule="auto"/>
        <w:rPr>
          <w:rFonts w:ascii="Consolas" w:hAnsi="Consolas" w:cs="Consolas"/>
          <w:sz w:val="20"/>
          <w:szCs w:val="20"/>
        </w:rPr>
      </w:pPr>
    </w:p>
    <w:p w14:paraId="4294DCEF" w14:textId="0183422A"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KeycloakSecurityContext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getKeycloakSecurityContext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3EC8521" w14:textId="4CC06341" w:rsidR="00167BBD" w:rsidRDefault="00167BBD" w:rsidP="00167B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KeycloakSecurityContext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request</w:t>
      </w:r>
      <w:r>
        <w:rPr>
          <w:rFonts w:ascii="Consolas" w:hAnsi="Consolas" w:cs="Consolas"/>
          <w:color w:val="000000"/>
          <w:sz w:val="20"/>
          <w:szCs w:val="20"/>
        </w:rPr>
        <w:t>.getAttribute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KeycloakSecurityContext.</w:t>
      </w:r>
      <w:r>
        <w:rPr>
          <w:rFonts w:ascii="Consolas" w:hAnsi="Consolas" w:cs="Consolas"/>
          <w:b/>
          <w:bCs/>
          <w:color w:val="7F0055"/>
          <w:sz w:val="20"/>
          <w:szCs w:val="20"/>
        </w:rPr>
        <w:t>class</w:t>
      </w:r>
      <w:r>
        <w:rPr>
          <w:rFonts w:ascii="Consolas" w:hAnsi="Consolas" w:cs="Consolas"/>
          <w:color w:val="000000"/>
          <w:sz w:val="20"/>
          <w:szCs w:val="20"/>
        </w:rPr>
        <w:t>.getName</w:t>
      </w:r>
      <w:proofErr w:type="spellEnd"/>
      <w:r>
        <w:rPr>
          <w:rFonts w:ascii="Consolas" w:hAnsi="Consolas" w:cs="Consolas"/>
          <w:color w:val="000000"/>
          <w:sz w:val="20"/>
          <w:szCs w:val="20"/>
        </w:rPr>
        <w:t>());</w:t>
      </w:r>
    </w:p>
    <w:p w14:paraId="22E2B4C3" w14:textId="24083606" w:rsidR="00167BBD" w:rsidRDefault="00167BBD" w:rsidP="00167BBD">
      <w:pPr>
        <w:rPr>
          <w:rFonts w:ascii="Consolas" w:hAnsi="Consolas" w:cs="Consolas"/>
          <w:color w:val="000000"/>
          <w:sz w:val="20"/>
          <w:szCs w:val="20"/>
        </w:rPr>
      </w:pPr>
      <w:r>
        <w:rPr>
          <w:rFonts w:ascii="Consolas" w:hAnsi="Consolas" w:cs="Consolas"/>
          <w:color w:val="000000"/>
          <w:sz w:val="20"/>
          <w:szCs w:val="20"/>
        </w:rPr>
        <w:t>}</w:t>
      </w:r>
    </w:p>
    <w:p w14:paraId="6A0D5C85" w14:textId="77777777" w:rsidR="00167BBD" w:rsidRDefault="00167BBD" w:rsidP="00167BBD">
      <w:pPr>
        <w:rPr>
          <w:lang w:val="en"/>
        </w:rPr>
      </w:pPr>
    </w:p>
    <w:p w14:paraId="1D596F5A" w14:textId="77777777" w:rsidR="00EB650F" w:rsidRDefault="007F3BBD" w:rsidP="007F3BBD">
      <w:pPr>
        <w:rPr>
          <w:rStyle w:val="Heading1Char"/>
        </w:rPr>
      </w:pPr>
      <w:bookmarkStart w:id="27" w:name="_Toc110406198"/>
      <w:r>
        <w:rPr>
          <w:rStyle w:val="Heading1Char"/>
        </w:rPr>
        <w:t>2nd</w:t>
      </w:r>
      <w:r w:rsidRPr="007F3BBD">
        <w:rPr>
          <w:rStyle w:val="Heading1Char"/>
        </w:rPr>
        <w:t xml:space="preserve"> topic – </w:t>
      </w:r>
      <w:proofErr w:type="spellStart"/>
      <w:r w:rsidRPr="007F3BBD">
        <w:rPr>
          <w:rStyle w:val="Heading1Char"/>
        </w:rPr>
        <w:t>TaskList</w:t>
      </w:r>
      <w:proofErr w:type="spellEnd"/>
      <w:r w:rsidRPr="007F3BBD">
        <w:rPr>
          <w:rStyle w:val="Heading1Char"/>
        </w:rPr>
        <w:t xml:space="preserve"> </w:t>
      </w:r>
      <w:r>
        <w:rPr>
          <w:rStyle w:val="Heading1Char"/>
        </w:rPr>
        <w:t xml:space="preserve">&amp; Operate </w:t>
      </w:r>
      <w:r w:rsidRPr="007F3BBD">
        <w:rPr>
          <w:rStyle w:val="Heading1Char"/>
        </w:rPr>
        <w:t>API integration</w:t>
      </w:r>
      <w:bookmarkEnd w:id="27"/>
    </w:p>
    <w:p w14:paraId="10DD6E27" w14:textId="26694E1F" w:rsidR="00BB1C0E" w:rsidRDefault="00BB1C0E" w:rsidP="00BB1C0E">
      <w:pPr>
        <w:pStyle w:val="Heading2"/>
        <w:rPr>
          <w:lang w:eastAsia="en-GB"/>
        </w:rPr>
      </w:pPr>
      <w:bookmarkStart w:id="28" w:name="_Toc110406199"/>
      <w:r>
        <w:rPr>
          <w:lang w:eastAsia="en-GB"/>
        </w:rPr>
        <w:t>Explanations</w:t>
      </w:r>
      <w:bookmarkEnd w:id="28"/>
    </w:p>
    <w:p w14:paraId="0FD5D613" w14:textId="58AAA8AC" w:rsidR="00F36E71" w:rsidRDefault="00F36E71" w:rsidP="007F3BBD">
      <w:pPr>
        <w:rPr>
          <w:rFonts w:ascii="Segoe UI" w:hAnsi="Segoe UI" w:cs="Segoe UI"/>
          <w:color w:val="242424"/>
          <w:sz w:val="21"/>
          <w:szCs w:val="21"/>
          <w:lang w:eastAsia="en-GB"/>
        </w:rPr>
      </w:pPr>
      <w:r>
        <w:rPr>
          <w:rFonts w:ascii="Segoe UI" w:hAnsi="Segoe UI" w:cs="Segoe UI"/>
          <w:color w:val="242424"/>
          <w:sz w:val="21"/>
          <w:szCs w:val="21"/>
          <w:lang w:eastAsia="en-GB"/>
        </w:rPr>
        <w:t xml:space="preserve">Operate API is based on Rest and fully documented </w:t>
      </w:r>
      <w:proofErr w:type="gramStart"/>
      <w:r>
        <w:rPr>
          <w:rFonts w:ascii="Segoe UI" w:hAnsi="Segoe UI" w:cs="Segoe UI"/>
          <w:color w:val="242424"/>
          <w:sz w:val="21"/>
          <w:szCs w:val="21"/>
          <w:lang w:eastAsia="en-GB"/>
        </w:rPr>
        <w:t>here :</w:t>
      </w:r>
      <w:proofErr w:type="gramEnd"/>
    </w:p>
    <w:p w14:paraId="2615C0E7" w14:textId="5059FD4A" w:rsidR="00F36E71" w:rsidRDefault="00000000" w:rsidP="007F3BBD">
      <w:pPr>
        <w:rPr>
          <w:rFonts w:ascii="Segoe UI" w:hAnsi="Segoe UI" w:cs="Segoe UI"/>
          <w:color w:val="242424"/>
          <w:sz w:val="21"/>
          <w:szCs w:val="21"/>
          <w:lang w:eastAsia="en-GB"/>
        </w:rPr>
      </w:pPr>
      <w:hyperlink r:id="rId32" w:history="1">
        <w:r w:rsidR="00F36E71" w:rsidRPr="00ED025B">
          <w:rPr>
            <w:rStyle w:val="Hyperlink"/>
            <w:rFonts w:ascii="Segoe UI" w:hAnsi="Segoe UI" w:cs="Segoe UI"/>
            <w:sz w:val="21"/>
            <w:szCs w:val="21"/>
            <w:lang w:eastAsia="en-GB"/>
          </w:rPr>
          <w:t>https://docs.camunda.io/docs/apis-clients/operate-api/</w:t>
        </w:r>
      </w:hyperlink>
    </w:p>
    <w:p w14:paraId="45757728" w14:textId="7304061A" w:rsidR="00F36E71" w:rsidRDefault="001B56EC" w:rsidP="007F3BBD">
      <w:pPr>
        <w:rPr>
          <w:rFonts w:ascii="Segoe UI" w:hAnsi="Segoe UI" w:cs="Segoe UI"/>
          <w:color w:val="242424"/>
          <w:sz w:val="21"/>
          <w:szCs w:val="21"/>
          <w:lang w:eastAsia="en-GB"/>
        </w:rPr>
      </w:pPr>
      <w:proofErr w:type="spellStart"/>
      <w:r>
        <w:rPr>
          <w:rFonts w:ascii="Segoe UI" w:hAnsi="Segoe UI" w:cs="Segoe UI"/>
          <w:color w:val="242424"/>
          <w:sz w:val="21"/>
          <w:szCs w:val="21"/>
          <w:lang w:eastAsia="en-GB"/>
        </w:rPr>
        <w:t>TaskList</w:t>
      </w:r>
      <w:proofErr w:type="spellEnd"/>
      <w:r>
        <w:rPr>
          <w:rFonts w:ascii="Segoe UI" w:hAnsi="Segoe UI" w:cs="Segoe UI"/>
          <w:color w:val="242424"/>
          <w:sz w:val="21"/>
          <w:szCs w:val="21"/>
          <w:lang w:eastAsia="en-GB"/>
        </w:rPr>
        <w:t xml:space="preserve"> API is based on </w:t>
      </w:r>
      <w:proofErr w:type="spellStart"/>
      <w:r>
        <w:rPr>
          <w:rFonts w:ascii="Segoe UI" w:hAnsi="Segoe UI" w:cs="Segoe UI"/>
          <w:color w:val="242424"/>
          <w:sz w:val="21"/>
          <w:szCs w:val="21"/>
          <w:lang w:eastAsia="en-GB"/>
        </w:rPr>
        <w:t>GraphQL</w:t>
      </w:r>
      <w:proofErr w:type="spellEnd"/>
      <w:r>
        <w:rPr>
          <w:rFonts w:ascii="Segoe UI" w:hAnsi="Segoe UI" w:cs="Segoe UI"/>
          <w:color w:val="242424"/>
          <w:sz w:val="21"/>
          <w:szCs w:val="21"/>
          <w:lang w:eastAsia="en-GB"/>
        </w:rPr>
        <w:t xml:space="preserve"> and fully documented </w:t>
      </w:r>
      <w:proofErr w:type="gramStart"/>
      <w:r>
        <w:rPr>
          <w:rFonts w:ascii="Segoe UI" w:hAnsi="Segoe UI" w:cs="Segoe UI"/>
          <w:color w:val="242424"/>
          <w:sz w:val="21"/>
          <w:szCs w:val="21"/>
          <w:lang w:eastAsia="en-GB"/>
        </w:rPr>
        <w:t>here :</w:t>
      </w:r>
      <w:proofErr w:type="gramEnd"/>
    </w:p>
    <w:p w14:paraId="7C6B05A2" w14:textId="65178E32" w:rsidR="001B56EC" w:rsidRDefault="00000000" w:rsidP="007F3BBD">
      <w:pPr>
        <w:rPr>
          <w:rFonts w:ascii="Segoe UI" w:hAnsi="Segoe UI" w:cs="Segoe UI"/>
          <w:color w:val="242424"/>
          <w:sz w:val="21"/>
          <w:szCs w:val="21"/>
          <w:lang w:eastAsia="en-GB"/>
        </w:rPr>
      </w:pPr>
      <w:hyperlink r:id="rId33" w:history="1">
        <w:r w:rsidR="001B56EC" w:rsidRPr="00ED025B">
          <w:rPr>
            <w:rStyle w:val="Hyperlink"/>
            <w:rFonts w:ascii="Segoe UI" w:hAnsi="Segoe UI" w:cs="Segoe UI"/>
            <w:sz w:val="21"/>
            <w:szCs w:val="21"/>
            <w:lang w:eastAsia="en-GB"/>
          </w:rPr>
          <w:t>https://docs.camunda.io/docs/apis-clients/tasklist-api/tasklist-api-overview/</w:t>
        </w:r>
      </w:hyperlink>
    </w:p>
    <w:p w14:paraId="505E3E33" w14:textId="02852BD8" w:rsidR="001B56EC" w:rsidRDefault="001B56EC" w:rsidP="007F3BBD">
      <w:pPr>
        <w:rPr>
          <w:rFonts w:ascii="Segoe UI" w:hAnsi="Segoe UI" w:cs="Segoe UI"/>
          <w:color w:val="242424"/>
          <w:sz w:val="21"/>
          <w:szCs w:val="21"/>
          <w:lang w:eastAsia="en-GB"/>
        </w:rPr>
      </w:pPr>
    </w:p>
    <w:p w14:paraId="49EFA87A" w14:textId="4797AF00" w:rsidR="001B56EC" w:rsidRDefault="001B56EC" w:rsidP="007F3BBD">
      <w:pPr>
        <w:rPr>
          <w:rFonts w:ascii="Segoe UI" w:hAnsi="Segoe UI" w:cs="Segoe UI"/>
          <w:color w:val="242424"/>
          <w:sz w:val="21"/>
          <w:szCs w:val="21"/>
          <w:lang w:eastAsia="en-GB"/>
        </w:rPr>
      </w:pPr>
      <w:r>
        <w:rPr>
          <w:rFonts w:ascii="Segoe UI" w:hAnsi="Segoe UI" w:cs="Segoe UI"/>
          <w:color w:val="242424"/>
          <w:sz w:val="21"/>
          <w:szCs w:val="21"/>
          <w:lang w:eastAsia="en-GB"/>
        </w:rPr>
        <w:t xml:space="preserve">These APIs require an authentication to be accessed. This mechanism for the </w:t>
      </w:r>
      <w:proofErr w:type="spellStart"/>
      <w:r>
        <w:rPr>
          <w:rFonts w:ascii="Segoe UI" w:hAnsi="Segoe UI" w:cs="Segoe UI"/>
          <w:color w:val="242424"/>
          <w:sz w:val="21"/>
          <w:szCs w:val="21"/>
          <w:lang w:eastAsia="en-GB"/>
        </w:rPr>
        <w:t>self managed</w:t>
      </w:r>
      <w:proofErr w:type="spellEnd"/>
      <w:r>
        <w:rPr>
          <w:rFonts w:ascii="Segoe UI" w:hAnsi="Segoe UI" w:cs="Segoe UI"/>
          <w:color w:val="242424"/>
          <w:sz w:val="21"/>
          <w:szCs w:val="21"/>
          <w:lang w:eastAsia="en-GB"/>
        </w:rPr>
        <w:t xml:space="preserve"> C8 has been described in the previous chapter about security. To gain some time, if developing in Java, I would recommend using community clients that handle the different authentication mechanisms. As these projects are community based, any contribution is welcome.</w:t>
      </w:r>
    </w:p>
    <w:p w14:paraId="212163B3" w14:textId="3ABF7265" w:rsidR="001B56EC" w:rsidRDefault="001B56EC" w:rsidP="001B56EC">
      <w:pPr>
        <w:pStyle w:val="Heading2"/>
        <w:rPr>
          <w:lang w:eastAsia="en-GB"/>
        </w:rPr>
      </w:pPr>
      <w:bookmarkStart w:id="29" w:name="_Toc110406200"/>
      <w:r>
        <w:rPr>
          <w:lang w:eastAsia="en-GB"/>
        </w:rPr>
        <w:t>Some examples</w:t>
      </w:r>
      <w:bookmarkEnd w:id="29"/>
    </w:p>
    <w:p w14:paraId="5D945598" w14:textId="72E46F68" w:rsidR="001B56EC" w:rsidRDefault="001B56EC" w:rsidP="001B56EC">
      <w:pPr>
        <w:rPr>
          <w:lang w:eastAsia="en-GB"/>
        </w:rPr>
      </w:pPr>
      <w:r>
        <w:rPr>
          <w:lang w:eastAsia="en-GB"/>
        </w:rPr>
        <w:t xml:space="preserve">To list all tasks assigned to Arminius, you could write something </w:t>
      </w:r>
      <w:proofErr w:type="gramStart"/>
      <w:r>
        <w:rPr>
          <w:lang w:eastAsia="en-GB"/>
        </w:rPr>
        <w:t>like :</w:t>
      </w:r>
      <w:proofErr w:type="gramEnd"/>
    </w:p>
    <w:p w14:paraId="7C72F683" w14:textId="4D77CD4E" w:rsidR="001B56EC" w:rsidRDefault="001B56EC" w:rsidP="001B56EC">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u w:val="single"/>
        </w:rPr>
        <w:t>LocalIdentityAuthentication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LocalIdentityAuthentication(</w:t>
      </w:r>
      <w:proofErr w:type="gramStart"/>
      <w:r>
        <w:rPr>
          <w:rFonts w:ascii="Consolas" w:hAnsi="Consolas" w:cs="Consolas"/>
          <w:color w:val="000000"/>
          <w:sz w:val="20"/>
          <w:szCs w:val="20"/>
        </w:rPr>
        <w:t>).clientId</w:t>
      </w:r>
      <w:proofErr w:type="gramEnd"/>
      <w:r>
        <w:rPr>
          <w:rFonts w:ascii="Consolas" w:hAnsi="Consolas" w:cs="Consolas"/>
          <w:color w:val="000000"/>
          <w:sz w:val="20"/>
          <w:szCs w:val="20"/>
        </w:rPr>
        <w:t>(</w:t>
      </w:r>
      <w:r>
        <w:rPr>
          <w:rFonts w:ascii="Consolas" w:hAnsi="Consolas" w:cs="Consolas"/>
          <w:color w:val="2A00FF"/>
          <w:sz w:val="20"/>
          <w:szCs w:val="20"/>
        </w:rPr>
        <w:t>"XXX"</w:t>
      </w:r>
      <w:r>
        <w:rPr>
          <w:rFonts w:ascii="Consolas" w:hAnsi="Consolas" w:cs="Consolas"/>
          <w:color w:val="000000"/>
          <w:sz w:val="20"/>
          <w:szCs w:val="20"/>
        </w:rPr>
        <w:t>).clientSecret(</w:t>
      </w:r>
      <w:r>
        <w:rPr>
          <w:rFonts w:ascii="Consolas" w:hAnsi="Consolas" w:cs="Consolas"/>
          <w:color w:val="2A00FF"/>
          <w:sz w:val="20"/>
          <w:szCs w:val="20"/>
        </w:rPr>
        <w:t>"XXX"</w:t>
      </w:r>
      <w:r>
        <w:rPr>
          <w:rFonts w:ascii="Consolas" w:hAnsi="Consolas" w:cs="Consolas"/>
          <w:color w:val="000000"/>
          <w:sz w:val="20"/>
          <w:szCs w:val="20"/>
        </w:rPr>
        <w:t>);</w:t>
      </w:r>
    </w:p>
    <w:p w14:paraId="61680AE1" w14:textId="7C5773B5" w:rsidR="001B56EC" w:rsidRDefault="001B56EC" w:rsidP="001B56EC">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lastRenderedPageBreak/>
        <w:t>CamundaTaskListClient</w:t>
      </w:r>
      <w:proofErr w:type="spellEnd"/>
      <w:r>
        <w:rPr>
          <w:rFonts w:ascii="Consolas" w:hAnsi="Consolas" w:cs="Consolas"/>
          <w:color w:val="000000"/>
          <w:sz w:val="20"/>
          <w:szCs w:val="20"/>
        </w:rPr>
        <w:t xml:space="preserve"> </w:t>
      </w:r>
      <w:r>
        <w:rPr>
          <w:rFonts w:ascii="Consolas" w:hAnsi="Consolas" w:cs="Consolas"/>
          <w:color w:val="6A3E3E"/>
          <w:sz w:val="20"/>
          <w:szCs w:val="20"/>
        </w:rPr>
        <w:t>client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CamundaTaskListClient.Builder(</w:t>
      </w:r>
      <w:proofErr w:type="gramStart"/>
      <w:r>
        <w:rPr>
          <w:rFonts w:ascii="Consolas" w:hAnsi="Consolas" w:cs="Consolas"/>
          <w:color w:val="000000"/>
          <w:sz w:val="20"/>
          <w:szCs w:val="20"/>
        </w:rPr>
        <w:t>).shouldReturnVariables</w:t>
      </w:r>
      <w:proofErr w:type="gramEnd"/>
      <w:r>
        <w:rPr>
          <w:rFonts w:ascii="Consolas" w:hAnsi="Consolas" w:cs="Consolas"/>
          <w:color w:val="000000"/>
          <w:sz w:val="20"/>
          <w:szCs w:val="20"/>
        </w:rPr>
        <w:t>().taskListUrl(</w:t>
      </w:r>
      <w:r>
        <w:rPr>
          <w:rFonts w:ascii="Consolas" w:hAnsi="Consolas" w:cs="Consolas"/>
          <w:color w:val="2A00FF"/>
          <w:sz w:val="20"/>
          <w:szCs w:val="20"/>
        </w:rPr>
        <w:t>"http://localhost:8082/"</w:t>
      </w:r>
      <w:r>
        <w:rPr>
          <w:rFonts w:ascii="Consolas" w:hAnsi="Consolas" w:cs="Consolas"/>
          <w:color w:val="000000"/>
          <w:sz w:val="20"/>
          <w:szCs w:val="20"/>
        </w:rPr>
        <w:t>).authentication(</w:t>
      </w:r>
      <w:r>
        <w:rPr>
          <w:rFonts w:ascii="Consolas" w:hAnsi="Consolas" w:cs="Consolas"/>
          <w:color w:val="6A3E3E"/>
          <w:sz w:val="20"/>
          <w:szCs w:val="20"/>
        </w:rPr>
        <w:t>sa</w:t>
      </w:r>
      <w:r>
        <w:rPr>
          <w:rFonts w:ascii="Consolas" w:hAnsi="Consolas" w:cs="Consolas"/>
          <w:color w:val="000000"/>
          <w:sz w:val="20"/>
          <w:szCs w:val="20"/>
        </w:rPr>
        <w:t>).build();</w:t>
      </w:r>
    </w:p>
    <w:p w14:paraId="32366C31" w14:textId="77777777" w:rsidR="00BB1C0E" w:rsidRDefault="00BB1C0E" w:rsidP="007F3BBD">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List&lt;Task&gt; </w:t>
      </w:r>
      <w:r>
        <w:rPr>
          <w:rFonts w:ascii="Consolas" w:hAnsi="Consolas" w:cs="Consolas"/>
          <w:color w:val="6A3E3E"/>
          <w:sz w:val="20"/>
          <w:szCs w:val="20"/>
          <w:shd w:val="clear" w:color="auto" w:fill="E8F2FE"/>
        </w:rPr>
        <w:t>tasks</w:t>
      </w:r>
      <w:r>
        <w:rPr>
          <w:rFonts w:ascii="Consolas" w:hAnsi="Consolas" w:cs="Consolas"/>
          <w:color w:val="000000"/>
          <w:sz w:val="20"/>
          <w:szCs w:val="20"/>
          <w:shd w:val="clear" w:color="auto" w:fill="E8F2FE"/>
        </w:rPr>
        <w:t xml:space="preserve"> = </w:t>
      </w:r>
      <w:proofErr w:type="spellStart"/>
      <w:proofErr w:type="gramStart"/>
      <w:r>
        <w:rPr>
          <w:rFonts w:ascii="Consolas" w:hAnsi="Consolas" w:cs="Consolas"/>
          <w:color w:val="6A3E3E"/>
          <w:sz w:val="20"/>
          <w:szCs w:val="20"/>
          <w:shd w:val="clear" w:color="auto" w:fill="E8F2FE"/>
        </w:rPr>
        <w:t>client</w:t>
      </w:r>
      <w:r>
        <w:rPr>
          <w:rFonts w:ascii="Consolas" w:hAnsi="Consolas" w:cs="Consolas"/>
          <w:color w:val="000000"/>
          <w:sz w:val="20"/>
          <w:szCs w:val="20"/>
          <w:shd w:val="clear" w:color="auto" w:fill="E8F2FE"/>
        </w:rPr>
        <w:t>.getAssigneeTasks</w:t>
      </w:r>
      <w:proofErr w:type="spellEnd"/>
      <w:proofErr w:type="gramEnd"/>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"Arminius"</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TaskState.</w:t>
      </w:r>
      <w:r>
        <w:rPr>
          <w:rFonts w:ascii="Consolas" w:hAnsi="Consolas" w:cs="Consolas"/>
          <w:b/>
          <w:bCs/>
          <w:i/>
          <w:iCs/>
          <w:color w:val="0000C0"/>
          <w:sz w:val="20"/>
          <w:szCs w:val="20"/>
          <w:shd w:val="clear" w:color="auto" w:fill="E8F2FE"/>
        </w:rPr>
        <w:t>CREATED</w:t>
      </w:r>
      <w:proofErr w:type="spellEnd"/>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null</w:t>
      </w:r>
      <w:r>
        <w:rPr>
          <w:rFonts w:ascii="Consolas" w:hAnsi="Consolas" w:cs="Consolas"/>
          <w:color w:val="000000"/>
          <w:sz w:val="20"/>
          <w:szCs w:val="20"/>
          <w:shd w:val="clear" w:color="auto" w:fill="E8F2FE"/>
        </w:rPr>
        <w:t>);</w:t>
      </w:r>
    </w:p>
    <w:p w14:paraId="1DEA8D41" w14:textId="77777777" w:rsidR="00BB1C0E" w:rsidRDefault="00BB1C0E" w:rsidP="007F3BBD">
      <w:pPr>
        <w:rPr>
          <w:rFonts w:ascii="Consolas" w:hAnsi="Consolas" w:cs="Consolas"/>
          <w:color w:val="000000"/>
          <w:sz w:val="20"/>
          <w:szCs w:val="20"/>
          <w:shd w:val="clear" w:color="auto" w:fill="E8F2FE"/>
        </w:rPr>
      </w:pPr>
    </w:p>
    <w:p w14:paraId="23D9E807" w14:textId="7B9461CD" w:rsidR="00BB1C0E" w:rsidRPr="00BB1C0E" w:rsidRDefault="00BB1C0E" w:rsidP="007F3BBD">
      <w:pPr>
        <w:rPr>
          <w:lang w:eastAsia="en-GB"/>
        </w:rPr>
      </w:pPr>
      <w:r w:rsidRPr="00BB1C0E">
        <w:rPr>
          <w:lang w:eastAsia="en-GB"/>
        </w:rPr>
        <w:t>To list all process</w:t>
      </w:r>
      <w:r>
        <w:rPr>
          <w:lang w:eastAsia="en-GB"/>
        </w:rPr>
        <w:t xml:space="preserve"> definitions of the process “Hello World”, you could write something </w:t>
      </w:r>
      <w:proofErr w:type="gramStart"/>
      <w:r>
        <w:rPr>
          <w:lang w:eastAsia="en-GB"/>
        </w:rPr>
        <w:t>like :</w:t>
      </w:r>
      <w:proofErr w:type="gramEnd"/>
    </w:p>
    <w:p w14:paraId="7D0F3779" w14:textId="5D92C913" w:rsidR="00BB1C0E" w:rsidRDefault="00BB1C0E" w:rsidP="00BB1C0E">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LocalIdentityAuthentication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LocalIdentityAuthentication(</w:t>
      </w:r>
      <w:proofErr w:type="gramStart"/>
      <w:r>
        <w:rPr>
          <w:rFonts w:ascii="Consolas" w:hAnsi="Consolas" w:cs="Consolas"/>
          <w:color w:val="000000"/>
          <w:sz w:val="20"/>
          <w:szCs w:val="20"/>
        </w:rPr>
        <w:t>).clientId</w:t>
      </w:r>
      <w:proofErr w:type="gramEnd"/>
      <w:r>
        <w:rPr>
          <w:rFonts w:ascii="Consolas" w:hAnsi="Consolas" w:cs="Consolas"/>
          <w:color w:val="000000"/>
          <w:sz w:val="20"/>
          <w:szCs w:val="20"/>
        </w:rPr>
        <w:t>(</w:t>
      </w:r>
      <w:r>
        <w:rPr>
          <w:rFonts w:ascii="Consolas" w:hAnsi="Consolas" w:cs="Consolas"/>
          <w:color w:val="2A00FF"/>
          <w:sz w:val="20"/>
          <w:szCs w:val="20"/>
        </w:rPr>
        <w:t>"XXX"</w:t>
      </w:r>
      <w:r>
        <w:rPr>
          <w:rFonts w:ascii="Consolas" w:hAnsi="Consolas" w:cs="Consolas"/>
          <w:color w:val="000000"/>
          <w:sz w:val="20"/>
          <w:szCs w:val="20"/>
        </w:rPr>
        <w:t>).clientSecret(</w:t>
      </w:r>
      <w:r>
        <w:rPr>
          <w:rFonts w:ascii="Consolas" w:hAnsi="Consolas" w:cs="Consolas"/>
          <w:color w:val="2A00FF"/>
          <w:sz w:val="20"/>
          <w:szCs w:val="20"/>
        </w:rPr>
        <w:t>"XXX"</w:t>
      </w:r>
      <w:r>
        <w:rPr>
          <w:rFonts w:ascii="Consolas" w:hAnsi="Consolas" w:cs="Consolas"/>
          <w:color w:val="000000"/>
          <w:sz w:val="20"/>
          <w:szCs w:val="20"/>
        </w:rPr>
        <w:t>);</w:t>
      </w:r>
    </w:p>
    <w:p w14:paraId="6D12C2AE" w14:textId="1CACF459" w:rsidR="00BB1C0E" w:rsidRDefault="00BB1C0E" w:rsidP="00BB1C0E">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CamundaOperateClient</w:t>
      </w:r>
      <w:proofErr w:type="spellEnd"/>
      <w:r>
        <w:rPr>
          <w:rFonts w:ascii="Consolas" w:hAnsi="Consolas" w:cs="Consolas"/>
          <w:color w:val="000000"/>
          <w:sz w:val="20"/>
          <w:szCs w:val="20"/>
        </w:rPr>
        <w:t xml:space="preserve"> </w:t>
      </w:r>
      <w:r>
        <w:rPr>
          <w:rFonts w:ascii="Consolas" w:hAnsi="Consolas" w:cs="Consolas"/>
          <w:color w:val="6A3E3E"/>
          <w:sz w:val="20"/>
          <w:szCs w:val="20"/>
        </w:rPr>
        <w:t>client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CamundaOperateClient.Builder</w:t>
      </w:r>
      <w:proofErr w:type="spellEnd"/>
      <w:r>
        <w:rPr>
          <w:rFonts w:ascii="Consolas" w:hAnsi="Consolas" w:cs="Consolas"/>
          <w:color w:val="000000"/>
          <w:sz w:val="20"/>
          <w:szCs w:val="20"/>
        </w:rPr>
        <w:t>()</w:t>
      </w:r>
    </w:p>
    <w:p w14:paraId="03C3876C" w14:textId="77777777" w:rsidR="00BB1C0E" w:rsidRDefault="00BB1C0E" w:rsidP="00BB1C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operateUrl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"http://localhost:8081/"</w:t>
      </w:r>
      <w:r>
        <w:rPr>
          <w:rFonts w:ascii="Consolas" w:hAnsi="Consolas" w:cs="Consolas"/>
          <w:color w:val="000000"/>
          <w:sz w:val="20"/>
          <w:szCs w:val="20"/>
        </w:rPr>
        <w:t>).authentication(</w:t>
      </w:r>
      <w:proofErr w:type="spellStart"/>
      <w:r>
        <w:rPr>
          <w:rFonts w:ascii="Consolas" w:hAnsi="Consolas" w:cs="Consolas"/>
          <w:color w:val="6A3E3E"/>
          <w:sz w:val="20"/>
          <w:szCs w:val="20"/>
        </w:rPr>
        <w:t>sa</w:t>
      </w:r>
      <w:proofErr w:type="spellEnd"/>
      <w:r>
        <w:rPr>
          <w:rFonts w:ascii="Consolas" w:hAnsi="Consolas" w:cs="Consolas"/>
          <w:color w:val="000000"/>
          <w:sz w:val="20"/>
          <w:szCs w:val="20"/>
        </w:rPr>
        <w:t>)</w:t>
      </w:r>
    </w:p>
    <w:p w14:paraId="7F2EF799" w14:textId="77777777" w:rsidR="00BB1C0E" w:rsidRDefault="00BB1C0E" w:rsidP="00BB1C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p>
    <w:p w14:paraId="32E30915" w14:textId="7DBB408D" w:rsidR="00BB1C0E" w:rsidRDefault="00BB1C0E" w:rsidP="00BB1C0E">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ProcessDefinitionFilter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processDefinitionFilter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ProcessDefinitionFilter.Builder</w:t>
      </w:r>
      <w:proofErr w:type="spellEnd"/>
      <w:r>
        <w:rPr>
          <w:rFonts w:ascii="Consolas" w:hAnsi="Consolas" w:cs="Consolas"/>
          <w:color w:val="000000"/>
          <w:sz w:val="20"/>
          <w:szCs w:val="20"/>
        </w:rPr>
        <w:t>().</w:t>
      </w:r>
      <w:proofErr w:type="gramStart"/>
      <w:r>
        <w:rPr>
          <w:rFonts w:ascii="Consolas" w:hAnsi="Consolas" w:cs="Consolas"/>
          <w:color w:val="000000"/>
          <w:sz w:val="20"/>
          <w:szCs w:val="20"/>
        </w:rPr>
        <w:t>name(</w:t>
      </w:r>
      <w:proofErr w:type="gramEnd"/>
      <w:r>
        <w:rPr>
          <w:rFonts w:ascii="Consolas" w:hAnsi="Consolas" w:cs="Consolas"/>
          <w:color w:val="2A00FF"/>
          <w:sz w:val="20"/>
          <w:szCs w:val="20"/>
        </w:rPr>
        <w:t>"Hello World"</w:t>
      </w:r>
      <w:r>
        <w:rPr>
          <w:rFonts w:ascii="Consolas" w:hAnsi="Consolas" w:cs="Consolas"/>
          <w:color w:val="000000"/>
          <w:sz w:val="20"/>
          <w:szCs w:val="20"/>
        </w:rPr>
        <w:t>).build();</w:t>
      </w:r>
    </w:p>
    <w:p w14:paraId="4AE02A05" w14:textId="77777777" w:rsidR="00BB1C0E" w:rsidRDefault="00BB1C0E" w:rsidP="00BB1C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SearchQuery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procDefQuery</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SearchQuery.Builder(</w:t>
      </w:r>
      <w:proofErr w:type="gramStart"/>
      <w:r>
        <w:rPr>
          <w:rFonts w:ascii="Consolas" w:hAnsi="Consolas" w:cs="Consolas"/>
          <w:color w:val="000000"/>
          <w:sz w:val="20"/>
          <w:szCs w:val="20"/>
        </w:rPr>
        <w:t>).withFilter</w:t>
      </w:r>
      <w:proofErr w:type="gramEnd"/>
      <w:r>
        <w:rPr>
          <w:rFonts w:ascii="Consolas" w:hAnsi="Consolas" w:cs="Consolas"/>
          <w:color w:val="000000"/>
          <w:sz w:val="20"/>
          <w:szCs w:val="20"/>
        </w:rPr>
        <w:t>(</w:t>
      </w:r>
      <w:r>
        <w:rPr>
          <w:rFonts w:ascii="Consolas" w:hAnsi="Consolas" w:cs="Consolas"/>
          <w:color w:val="6A3E3E"/>
          <w:sz w:val="20"/>
          <w:szCs w:val="20"/>
        </w:rPr>
        <w:t>processDefinitionFilter</w:t>
      </w:r>
      <w:r>
        <w:rPr>
          <w:rFonts w:ascii="Consolas" w:hAnsi="Consolas" w:cs="Consolas"/>
          <w:color w:val="000000"/>
          <w:sz w:val="20"/>
          <w:szCs w:val="20"/>
        </w:rPr>
        <w:t>).withSize(20)</w:t>
      </w:r>
    </w:p>
    <w:p w14:paraId="14B8CEEC" w14:textId="77777777" w:rsidR="00BB1C0E" w:rsidRDefault="00BB1C0E" w:rsidP="00BB1C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withSort</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Sort(</w:t>
      </w:r>
      <w:r>
        <w:rPr>
          <w:rFonts w:ascii="Consolas" w:hAnsi="Consolas" w:cs="Consolas"/>
          <w:color w:val="2A00FF"/>
          <w:sz w:val="20"/>
          <w:szCs w:val="20"/>
        </w:rPr>
        <w:t>"version"</w:t>
      </w:r>
      <w:r>
        <w:rPr>
          <w:rFonts w:ascii="Consolas" w:hAnsi="Consolas" w:cs="Consolas"/>
          <w:color w:val="000000"/>
          <w:sz w:val="20"/>
          <w:szCs w:val="20"/>
        </w:rPr>
        <w:t xml:space="preserve">, </w:t>
      </w:r>
      <w:proofErr w:type="spellStart"/>
      <w:r>
        <w:rPr>
          <w:rFonts w:ascii="Consolas" w:hAnsi="Consolas" w:cs="Consolas"/>
          <w:color w:val="000000"/>
          <w:sz w:val="20"/>
          <w:szCs w:val="20"/>
        </w:rPr>
        <w:t>SortOrder.</w:t>
      </w:r>
      <w:r>
        <w:rPr>
          <w:rFonts w:ascii="Consolas" w:hAnsi="Consolas" w:cs="Consolas"/>
          <w:b/>
          <w:bCs/>
          <w:i/>
          <w:iCs/>
          <w:color w:val="0000C0"/>
          <w:sz w:val="20"/>
          <w:szCs w:val="20"/>
        </w:rPr>
        <w:t>ASC</w:t>
      </w:r>
      <w:proofErr w:type="spellEnd"/>
      <w:r>
        <w:rPr>
          <w:rFonts w:ascii="Consolas" w:hAnsi="Consolas" w:cs="Consolas"/>
          <w:color w:val="000000"/>
          <w:sz w:val="20"/>
          <w:szCs w:val="20"/>
        </w:rPr>
        <w:t>)).build();</w:t>
      </w:r>
    </w:p>
    <w:p w14:paraId="10E6E3B1" w14:textId="77777777" w:rsidR="00BB1C0E" w:rsidRDefault="00BB1C0E" w:rsidP="00BB1C0E">
      <w:pPr>
        <w:autoSpaceDE w:val="0"/>
        <w:autoSpaceDN w:val="0"/>
        <w:adjustRightInd w:val="0"/>
        <w:spacing w:after="0" w:line="240" w:lineRule="auto"/>
        <w:rPr>
          <w:rFonts w:ascii="Consolas" w:hAnsi="Consolas" w:cs="Consolas"/>
          <w:sz w:val="20"/>
          <w:szCs w:val="20"/>
        </w:rPr>
      </w:pPr>
    </w:p>
    <w:p w14:paraId="04B9BA5F" w14:textId="3F3552C2" w:rsidR="00BB1C0E" w:rsidRDefault="00BB1C0E" w:rsidP="00BB1C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List&lt;</w:t>
      </w:r>
      <w:proofErr w:type="spellStart"/>
      <w:r>
        <w:rPr>
          <w:rFonts w:ascii="Consolas" w:hAnsi="Consolas" w:cs="Consolas"/>
          <w:color w:val="000000"/>
          <w:sz w:val="20"/>
          <w:szCs w:val="20"/>
        </w:rPr>
        <w:t>ProcessDefinition</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processDefinitions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client</w:t>
      </w:r>
      <w:r>
        <w:rPr>
          <w:rFonts w:ascii="Consolas" w:hAnsi="Consolas" w:cs="Consolas"/>
          <w:color w:val="000000"/>
          <w:sz w:val="20"/>
          <w:szCs w:val="20"/>
        </w:rPr>
        <w:t>.searchProcessDefinitions</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procDefQuery</w:t>
      </w:r>
      <w:proofErr w:type="spellEnd"/>
      <w:r>
        <w:rPr>
          <w:rFonts w:ascii="Consolas" w:hAnsi="Consolas" w:cs="Consolas"/>
          <w:color w:val="000000"/>
          <w:sz w:val="20"/>
          <w:szCs w:val="20"/>
        </w:rPr>
        <w:t>);</w:t>
      </w:r>
    </w:p>
    <w:p w14:paraId="44249461" w14:textId="642F8369" w:rsidR="00F36E71" w:rsidRDefault="00BB1C0E" w:rsidP="00BB1C0E">
      <w:pPr>
        <w:rPr>
          <w:rStyle w:val="Heading1Char"/>
        </w:rPr>
      </w:pPr>
      <w:r>
        <w:rPr>
          <w:rFonts w:ascii="Consolas" w:hAnsi="Consolas" w:cs="Consolas"/>
          <w:color w:val="000000"/>
          <w:sz w:val="20"/>
          <w:szCs w:val="20"/>
        </w:rPr>
        <w:t xml:space="preserve">        </w:t>
      </w:r>
      <w:r w:rsidR="007F3BBD">
        <w:rPr>
          <w:rFonts w:ascii="Segoe UI" w:hAnsi="Segoe UI" w:cs="Segoe UI"/>
          <w:color w:val="242424"/>
          <w:sz w:val="21"/>
          <w:szCs w:val="21"/>
          <w:lang w:eastAsia="en-GB"/>
        </w:rPr>
        <w:br/>
      </w:r>
      <w:bookmarkStart w:id="30" w:name="_Toc110406201"/>
      <w:r w:rsidR="007F3BBD" w:rsidRPr="00EB650F">
        <w:rPr>
          <w:rStyle w:val="Heading1Char"/>
        </w:rPr>
        <w:t>3rd topic - BPMN best practice</w:t>
      </w:r>
      <w:bookmarkEnd w:id="30"/>
    </w:p>
    <w:p w14:paraId="6426AE3E" w14:textId="197538CF" w:rsidR="00F36E71" w:rsidRDefault="00F36E71" w:rsidP="007F3BBD">
      <w:r w:rsidRPr="00F36E71">
        <w:t>Camunda Ac</w:t>
      </w:r>
      <w:r>
        <w:t xml:space="preserve">ademy is offering free access to BPMN </w:t>
      </w:r>
      <w:proofErr w:type="gramStart"/>
      <w:r>
        <w:t>courses :</w:t>
      </w:r>
      <w:proofErr w:type="gramEnd"/>
      <w:r>
        <w:t xml:space="preserve"> </w:t>
      </w:r>
      <w:hyperlink r:id="rId34" w:history="1">
        <w:r w:rsidRPr="00ED025B">
          <w:rPr>
            <w:rStyle w:val="Hyperlink"/>
          </w:rPr>
          <w:t>https://academy.camunda.com/camunda-bpmn</w:t>
        </w:r>
      </w:hyperlink>
    </w:p>
    <w:p w14:paraId="7A0AD6AD" w14:textId="77777777" w:rsidR="005B40AB" w:rsidRDefault="00F36E71" w:rsidP="007F3BBD">
      <w:pPr>
        <w:rPr>
          <w:rStyle w:val="Heading1Char"/>
        </w:rPr>
      </w:pPr>
      <w:r>
        <w:rPr>
          <w:noProof/>
        </w:rPr>
        <w:drawing>
          <wp:inline distT="0" distB="0" distL="0" distR="0" wp14:anchorId="5C215D2A" wp14:editId="631AB454">
            <wp:extent cx="5943600" cy="2986405"/>
            <wp:effectExtent l="0" t="0" r="0" b="444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rotWithShape="1">
                    <a:blip r:embed="rId35"/>
                    <a:srcRect t="5430"/>
                    <a:stretch/>
                  </pic:blipFill>
                  <pic:spPr bwMode="auto">
                    <a:xfrm>
                      <a:off x="0" y="0"/>
                      <a:ext cx="5943600" cy="2986405"/>
                    </a:xfrm>
                    <a:prstGeom prst="rect">
                      <a:avLst/>
                    </a:prstGeom>
                    <a:ln>
                      <a:noFill/>
                    </a:ln>
                    <a:extLst>
                      <a:ext uri="{53640926-AAD7-44D8-BBD7-CCE9431645EC}">
                        <a14:shadowObscured xmlns:a14="http://schemas.microsoft.com/office/drawing/2010/main"/>
                      </a:ext>
                    </a:extLst>
                  </pic:spPr>
                </pic:pic>
              </a:graphicData>
            </a:graphic>
          </wp:inline>
        </w:drawing>
      </w:r>
      <w:r w:rsidR="007F3BBD">
        <w:rPr>
          <w:rFonts w:ascii="Segoe UI" w:hAnsi="Segoe UI" w:cs="Segoe UI"/>
          <w:color w:val="242424"/>
          <w:sz w:val="21"/>
          <w:szCs w:val="21"/>
          <w:lang w:eastAsia="en-GB"/>
        </w:rPr>
        <w:br/>
      </w:r>
      <w:r w:rsidR="007F3BBD">
        <w:rPr>
          <w:rFonts w:ascii="Segoe UI" w:hAnsi="Segoe UI" w:cs="Segoe UI"/>
          <w:color w:val="242424"/>
          <w:sz w:val="21"/>
          <w:szCs w:val="21"/>
          <w:lang w:eastAsia="en-GB"/>
        </w:rPr>
        <w:br/>
      </w:r>
    </w:p>
    <w:p w14:paraId="3A749A10" w14:textId="17489AEB" w:rsidR="00EB650F" w:rsidRDefault="007F3BBD" w:rsidP="007F3BBD">
      <w:pPr>
        <w:rPr>
          <w:rStyle w:val="Heading1Char"/>
        </w:rPr>
      </w:pPr>
      <w:bookmarkStart w:id="31" w:name="_Toc110406202"/>
      <w:r w:rsidRPr="00EB650F">
        <w:rPr>
          <w:rStyle w:val="Heading1Char"/>
        </w:rPr>
        <w:t>4th topic – worker implementation</w:t>
      </w:r>
      <w:bookmarkEnd w:id="31"/>
    </w:p>
    <w:p w14:paraId="5DEED04F" w14:textId="2AAEE6BF" w:rsidR="007F3BBD" w:rsidRDefault="00901ECF" w:rsidP="007F3BBD">
      <w:r>
        <w:lastRenderedPageBreak/>
        <w:t xml:space="preserve">Workers are very flexible. You can write synchronous workers, asynchronous workers, work with process variables as Maps or as POJO. Let see different worker implementations and what they are best suited </w:t>
      </w:r>
      <w:proofErr w:type="gramStart"/>
      <w:r>
        <w:t>for :</w:t>
      </w:r>
      <w:proofErr w:type="gramEnd"/>
    </w:p>
    <w:p w14:paraId="12D707FA" w14:textId="0AEE2BBF" w:rsidR="00901ECF" w:rsidRDefault="00901ECF" w:rsidP="002911C4">
      <w:pPr>
        <w:pStyle w:val="Heading2"/>
        <w:numPr>
          <w:ilvl w:val="0"/>
          <w:numId w:val="15"/>
        </w:numPr>
      </w:pPr>
      <w:bookmarkStart w:id="32" w:name="_Toc110406203"/>
      <w:r>
        <w:t>Synchronous worker</w:t>
      </w:r>
      <w:r w:rsidR="002911C4">
        <w:t xml:space="preserve"> with variables as a POJO</w:t>
      </w:r>
      <w:bookmarkEnd w:id="32"/>
    </w:p>
    <w:p w14:paraId="0C827FEF" w14:textId="7255D03A"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ZeebeWorker</w:t>
      </w:r>
      <w:r>
        <w:rPr>
          <w:rFonts w:ascii="Consolas" w:hAnsi="Consolas" w:cs="Consolas"/>
          <w:color w:val="000000"/>
          <w:sz w:val="20"/>
          <w:szCs w:val="20"/>
        </w:rPr>
        <w:t>(</w:t>
      </w:r>
      <w:proofErr w:type="gramEnd"/>
      <w:r>
        <w:rPr>
          <w:rFonts w:ascii="Consolas" w:hAnsi="Consolas" w:cs="Consolas"/>
          <w:color w:val="000000"/>
          <w:sz w:val="20"/>
          <w:szCs w:val="20"/>
        </w:rPr>
        <w:t xml:space="preserve">type = </w:t>
      </w:r>
      <w:r>
        <w:rPr>
          <w:rFonts w:ascii="Consolas" w:hAnsi="Consolas" w:cs="Consolas"/>
          <w:color w:val="2A00FF"/>
          <w:sz w:val="20"/>
          <w:szCs w:val="20"/>
        </w:rPr>
        <w:t>"my-service"</w:t>
      </w:r>
      <w:r>
        <w:rPr>
          <w:rFonts w:ascii="Consolas" w:hAnsi="Consolas" w:cs="Consolas"/>
          <w:color w:val="000000"/>
          <w:sz w:val="20"/>
          <w:szCs w:val="20"/>
        </w:rPr>
        <w:t xml:space="preserve">, </w:t>
      </w:r>
      <w:proofErr w:type="spellStart"/>
      <w:r>
        <w:rPr>
          <w:rFonts w:ascii="Consolas" w:hAnsi="Consolas" w:cs="Consolas"/>
          <w:color w:val="000000"/>
          <w:sz w:val="20"/>
          <w:szCs w:val="20"/>
        </w:rPr>
        <w:t>autoComplete</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0572A8F4" w14:textId="61222DB7"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ProcessVariables</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invokeMyService</w:t>
      </w:r>
      <w:proofErr w:type="spellEnd"/>
      <w:r>
        <w:rPr>
          <w:rFonts w:ascii="Consolas" w:hAnsi="Consolas" w:cs="Consolas"/>
          <w:color w:val="000000"/>
          <w:sz w:val="20"/>
          <w:szCs w:val="20"/>
        </w:rPr>
        <w:t>(</w:t>
      </w:r>
      <w:proofErr w:type="gramEnd"/>
      <w:r>
        <w:rPr>
          <w:rFonts w:ascii="Consolas" w:hAnsi="Consolas" w:cs="Consolas"/>
          <w:color w:val="646464"/>
          <w:sz w:val="20"/>
          <w:szCs w:val="20"/>
        </w:rPr>
        <w:t>@ZeebeVariablesAsType</w:t>
      </w:r>
      <w:r>
        <w:rPr>
          <w:rFonts w:ascii="Consolas" w:hAnsi="Consolas" w:cs="Consolas"/>
          <w:color w:val="000000"/>
          <w:sz w:val="20"/>
          <w:szCs w:val="20"/>
        </w:rPr>
        <w:t xml:space="preserve"> </w:t>
      </w:r>
      <w:proofErr w:type="spellStart"/>
      <w:r>
        <w:rPr>
          <w:rFonts w:ascii="Consolas" w:hAnsi="Consolas" w:cs="Consolas"/>
          <w:color w:val="000000"/>
          <w:sz w:val="20"/>
          <w:szCs w:val="20"/>
        </w:rPr>
        <w:t>ProcessVariables</w:t>
      </w:r>
      <w:proofErr w:type="spellEnd"/>
      <w:r>
        <w:rPr>
          <w:rFonts w:ascii="Consolas" w:hAnsi="Consolas" w:cs="Consolas"/>
          <w:color w:val="000000"/>
          <w:sz w:val="20"/>
          <w:szCs w:val="20"/>
        </w:rPr>
        <w:t xml:space="preserve"> </w:t>
      </w:r>
      <w:r>
        <w:rPr>
          <w:rFonts w:ascii="Consolas" w:hAnsi="Consolas" w:cs="Consolas"/>
          <w:color w:val="6A3E3E"/>
          <w:sz w:val="20"/>
          <w:szCs w:val="20"/>
        </w:rPr>
        <w:t>variables</w:t>
      </w:r>
      <w:r>
        <w:rPr>
          <w:rFonts w:ascii="Consolas" w:hAnsi="Consolas" w:cs="Consolas"/>
          <w:color w:val="000000"/>
          <w:sz w:val="20"/>
          <w:szCs w:val="20"/>
        </w:rPr>
        <w:t>) {</w:t>
      </w:r>
    </w:p>
    <w:p w14:paraId="1AC843CD" w14:textId="134840FB"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 xml:space="preserve">"Invoking </w:t>
      </w:r>
      <w:proofErr w:type="spellStart"/>
      <w:r>
        <w:rPr>
          <w:rFonts w:ascii="Consolas" w:hAnsi="Consolas" w:cs="Consolas"/>
          <w:color w:val="2A00FF"/>
          <w:sz w:val="20"/>
          <w:szCs w:val="20"/>
        </w:rPr>
        <w:t>myService</w:t>
      </w:r>
      <w:proofErr w:type="spellEnd"/>
      <w:r>
        <w:rPr>
          <w:rFonts w:ascii="Consolas" w:hAnsi="Consolas" w:cs="Consolas"/>
          <w:color w:val="2A00FF"/>
          <w:sz w:val="20"/>
          <w:szCs w:val="20"/>
        </w:rPr>
        <w:t xml:space="preserve"> with variables: "</w:t>
      </w:r>
      <w:r>
        <w:rPr>
          <w:rFonts w:ascii="Consolas" w:hAnsi="Consolas" w:cs="Consolas"/>
          <w:color w:val="000000"/>
          <w:sz w:val="20"/>
          <w:szCs w:val="20"/>
        </w:rPr>
        <w:t xml:space="preserve"> + </w:t>
      </w:r>
      <w:r>
        <w:rPr>
          <w:rFonts w:ascii="Consolas" w:hAnsi="Consolas" w:cs="Consolas"/>
          <w:color w:val="6A3E3E"/>
          <w:sz w:val="20"/>
          <w:szCs w:val="20"/>
        </w:rPr>
        <w:t>variables</w:t>
      </w:r>
      <w:r>
        <w:rPr>
          <w:rFonts w:ascii="Consolas" w:hAnsi="Consolas" w:cs="Consolas"/>
          <w:color w:val="000000"/>
          <w:sz w:val="20"/>
          <w:szCs w:val="20"/>
        </w:rPr>
        <w:t>);</w:t>
      </w:r>
    </w:p>
    <w:p w14:paraId="4D248C90" w14:textId="49E1C783"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u w:val="single"/>
        </w:rPr>
        <w:t>result</w:t>
      </w:r>
      <w:r>
        <w:rPr>
          <w:rFonts w:ascii="Consolas" w:hAnsi="Consolas" w:cs="Consolas"/>
          <w:color w:val="000000"/>
          <w:sz w:val="20"/>
          <w:szCs w:val="20"/>
        </w:rPr>
        <w:t xml:space="preserve"> = </w:t>
      </w:r>
      <w:proofErr w:type="spellStart"/>
      <w:r>
        <w:rPr>
          <w:rFonts w:ascii="Consolas" w:hAnsi="Consolas" w:cs="Consolas"/>
          <w:color w:val="0000C0"/>
          <w:sz w:val="20"/>
          <w:szCs w:val="20"/>
        </w:rPr>
        <w:t>myService</w:t>
      </w:r>
      <w:r>
        <w:rPr>
          <w:rFonts w:ascii="Consolas" w:hAnsi="Consolas" w:cs="Consolas"/>
          <w:color w:val="000000"/>
          <w:sz w:val="20"/>
          <w:szCs w:val="20"/>
        </w:rPr>
        <w:t>.myOperation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variables</w:t>
      </w:r>
      <w:r>
        <w:rPr>
          <w:rFonts w:ascii="Consolas" w:hAnsi="Consolas" w:cs="Consolas"/>
          <w:color w:val="000000"/>
          <w:sz w:val="20"/>
          <w:szCs w:val="20"/>
        </w:rPr>
        <w:t>.getTexte</w:t>
      </w:r>
      <w:proofErr w:type="spellEnd"/>
      <w:proofErr w:type="gramEnd"/>
      <w:r>
        <w:rPr>
          <w:rFonts w:ascii="Consolas" w:hAnsi="Consolas" w:cs="Consolas"/>
          <w:color w:val="000000"/>
          <w:sz w:val="20"/>
          <w:szCs w:val="20"/>
        </w:rPr>
        <w:t>());</w:t>
      </w:r>
    </w:p>
    <w:p w14:paraId="177D233C" w14:textId="1434423C"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ProcessVariables</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setOperationResult</w:t>
      </w:r>
      <w:proofErr w:type="spellEnd"/>
      <w:proofErr w:type="gramEnd"/>
      <w:r>
        <w:rPr>
          <w:rFonts w:ascii="Consolas" w:hAnsi="Consolas" w:cs="Consolas"/>
          <w:color w:val="000000"/>
          <w:sz w:val="20"/>
          <w:szCs w:val="20"/>
        </w:rPr>
        <w:t>(result);</w:t>
      </w:r>
    </w:p>
    <w:p w14:paraId="36BD722A" w14:textId="17CFED05" w:rsidR="002911C4" w:rsidRDefault="002911C4" w:rsidP="002911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193ADA3" w14:textId="6E97054E" w:rsidR="002911C4" w:rsidRDefault="002911C4" w:rsidP="007F3BBD">
      <w:pPr>
        <w:rPr>
          <w:lang w:val="en"/>
        </w:rPr>
      </w:pPr>
      <w:r>
        <w:rPr>
          <w:lang w:val="en"/>
        </w:rPr>
        <w:t>This worker will call spring service operation and send the operation result as a new process variable named “</w:t>
      </w:r>
      <w:proofErr w:type="spellStart"/>
      <w:r>
        <w:rPr>
          <w:lang w:val="en"/>
        </w:rPr>
        <w:t>OperationResult</w:t>
      </w:r>
      <w:proofErr w:type="spellEnd"/>
      <w:r>
        <w:rPr>
          <w:lang w:val="en"/>
        </w:rPr>
        <w:t xml:space="preserve">”. The service is synchronous because of the </w:t>
      </w:r>
      <w:proofErr w:type="spellStart"/>
      <w:r>
        <w:rPr>
          <w:lang w:val="en"/>
        </w:rPr>
        <w:t>autoComplete</w:t>
      </w:r>
      <w:proofErr w:type="spellEnd"/>
      <w:r>
        <w:rPr>
          <w:lang w:val="en"/>
        </w:rPr>
        <w:t xml:space="preserve"> attribute of the </w:t>
      </w:r>
      <w:proofErr w:type="spellStart"/>
      <w:r>
        <w:rPr>
          <w:lang w:val="en"/>
        </w:rPr>
        <w:t>ZeebeWorker</w:t>
      </w:r>
      <w:proofErr w:type="spellEnd"/>
      <w:r>
        <w:rPr>
          <w:lang w:val="en"/>
        </w:rPr>
        <w:t xml:space="preserve"> annotation. It’s well </w:t>
      </w:r>
      <w:proofErr w:type="gramStart"/>
      <w:r>
        <w:rPr>
          <w:lang w:val="en"/>
        </w:rPr>
        <w:t>suited  if</w:t>
      </w:r>
      <w:proofErr w:type="gramEnd"/>
      <w:r>
        <w:rPr>
          <w:lang w:val="en"/>
        </w:rPr>
        <w:t xml:space="preserve"> </w:t>
      </w:r>
      <w:proofErr w:type="spellStart"/>
      <w:r>
        <w:rPr>
          <w:lang w:val="en"/>
        </w:rPr>
        <w:t>myService.myOperation</w:t>
      </w:r>
      <w:proofErr w:type="spellEnd"/>
      <w:r>
        <w:rPr>
          <w:lang w:val="en"/>
        </w:rPr>
        <w:t xml:space="preserve"> is not taking too much time.</w:t>
      </w:r>
    </w:p>
    <w:p w14:paraId="32B374F4" w14:textId="358B120F" w:rsidR="002911C4" w:rsidRDefault="002911C4" w:rsidP="007F3BBD">
      <w:pPr>
        <w:rPr>
          <w:lang w:val="en"/>
        </w:rPr>
      </w:pPr>
      <w:r>
        <w:rPr>
          <w:lang w:val="en"/>
        </w:rPr>
        <w:t>Working with process variables inside a POJO enforce consistency. If for any reason, someone considers changing process variables, compilation will ensure that the worker is updated accordingly.</w:t>
      </w:r>
    </w:p>
    <w:p w14:paraId="33409055" w14:textId="7C6E1119" w:rsidR="00611AF4" w:rsidRPr="00611AF4" w:rsidRDefault="00611AF4" w:rsidP="007F3BBD">
      <w:pPr>
        <w:pStyle w:val="Heading2"/>
        <w:numPr>
          <w:ilvl w:val="0"/>
          <w:numId w:val="15"/>
        </w:numPr>
      </w:pPr>
      <w:bookmarkStart w:id="33" w:name="_Toc110406204"/>
      <w:r>
        <w:t>Synchronous worker with variables as a Map</w:t>
      </w:r>
      <w:bookmarkEnd w:id="33"/>
    </w:p>
    <w:p w14:paraId="582C0807" w14:textId="77777777"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ZeebeWorker</w:t>
      </w:r>
      <w:r>
        <w:rPr>
          <w:rFonts w:ascii="Consolas" w:hAnsi="Consolas" w:cs="Consolas"/>
          <w:color w:val="000000"/>
          <w:sz w:val="20"/>
          <w:szCs w:val="20"/>
        </w:rPr>
        <w:t>(</w:t>
      </w:r>
      <w:proofErr w:type="gramEnd"/>
      <w:r>
        <w:rPr>
          <w:rFonts w:ascii="Consolas" w:hAnsi="Consolas" w:cs="Consolas"/>
          <w:color w:val="000000"/>
          <w:sz w:val="20"/>
          <w:szCs w:val="20"/>
        </w:rPr>
        <w:t xml:space="preserve">type = </w:t>
      </w:r>
      <w:r>
        <w:rPr>
          <w:rFonts w:ascii="Consolas" w:hAnsi="Consolas" w:cs="Consolas"/>
          <w:color w:val="2A00FF"/>
          <w:sz w:val="20"/>
          <w:szCs w:val="20"/>
        </w:rPr>
        <w:t>"</w:t>
      </w:r>
      <w:proofErr w:type="spellStart"/>
      <w:r>
        <w:rPr>
          <w:rFonts w:ascii="Consolas" w:hAnsi="Consolas" w:cs="Consolas"/>
          <w:color w:val="2A00FF"/>
          <w:sz w:val="20"/>
          <w:szCs w:val="20"/>
        </w:rPr>
        <w:t>generatePdf</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000000"/>
          <w:sz w:val="20"/>
          <w:szCs w:val="20"/>
        </w:rPr>
        <w:t>autoComplete</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2C3CCFE2" w14:textId="17224934"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Map&lt;String, </w:t>
      </w:r>
      <w:r>
        <w:rPr>
          <w:rFonts w:ascii="Consolas" w:hAnsi="Consolas" w:cs="Consolas"/>
          <w:color w:val="000000"/>
          <w:sz w:val="20"/>
          <w:szCs w:val="20"/>
          <w:shd w:val="clear" w:color="auto" w:fill="E8F2FE"/>
        </w:rPr>
        <w:t>Object</w:t>
      </w:r>
      <w:r>
        <w:rPr>
          <w:rFonts w:ascii="Consolas" w:hAnsi="Consolas" w:cs="Consolas"/>
          <w:color w:val="000000"/>
          <w:sz w:val="20"/>
          <w:szCs w:val="20"/>
        </w:rPr>
        <w:t xml:space="preserve">&gt; </w:t>
      </w:r>
      <w:proofErr w:type="spellStart"/>
      <w:proofErr w:type="gramStart"/>
      <w:r>
        <w:rPr>
          <w:rFonts w:ascii="Consolas" w:hAnsi="Consolas" w:cs="Consolas"/>
          <w:color w:val="000000"/>
          <w:sz w:val="20"/>
          <w:szCs w:val="20"/>
        </w:rPr>
        <w:t>archiveAuditTrail</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ActivatedJob</w:t>
      </w:r>
      <w:proofErr w:type="spellEnd"/>
      <w:r>
        <w:rPr>
          <w:rFonts w:ascii="Consolas" w:hAnsi="Consolas" w:cs="Consolas"/>
          <w:color w:val="000000"/>
          <w:sz w:val="20"/>
          <w:szCs w:val="20"/>
        </w:rPr>
        <w:t xml:space="preserve"> </w:t>
      </w:r>
      <w:r>
        <w:rPr>
          <w:rFonts w:ascii="Consolas" w:hAnsi="Consolas" w:cs="Consolas"/>
          <w:color w:val="6A3E3E"/>
          <w:sz w:val="20"/>
          <w:szCs w:val="20"/>
        </w:rPr>
        <w:t>job</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XDocReportException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3FFD4B0" w14:textId="24AE563D"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Map&lt;String, Object&gt; </w:t>
      </w:r>
      <w:r>
        <w:rPr>
          <w:rFonts w:ascii="Consolas" w:hAnsi="Consolas" w:cs="Consolas"/>
          <w:color w:val="6A3E3E"/>
          <w:sz w:val="20"/>
          <w:szCs w:val="20"/>
        </w:rPr>
        <w:t>variables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job</w:t>
      </w:r>
      <w:r>
        <w:rPr>
          <w:rFonts w:ascii="Consolas" w:hAnsi="Consolas" w:cs="Consolas"/>
          <w:color w:val="000000"/>
          <w:sz w:val="20"/>
          <w:szCs w:val="20"/>
        </w:rPr>
        <w:t>.getVariablesAsMap</w:t>
      </w:r>
      <w:proofErr w:type="spellEnd"/>
      <w:proofErr w:type="gramEnd"/>
      <w:r>
        <w:rPr>
          <w:rFonts w:ascii="Consolas" w:hAnsi="Consolas" w:cs="Consolas"/>
          <w:color w:val="000000"/>
          <w:sz w:val="20"/>
          <w:szCs w:val="20"/>
        </w:rPr>
        <w:t>();</w:t>
      </w:r>
    </w:p>
    <w:p w14:paraId="788F37A1" w14:textId="4F2F15DC"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proofErr w:type="spellStart"/>
      <w:r>
        <w:rPr>
          <w:rFonts w:ascii="Consolas" w:hAnsi="Consolas" w:cs="Consolas"/>
          <w:color w:val="6A3E3E"/>
          <w:sz w:val="20"/>
          <w:szCs w:val="20"/>
        </w:rPr>
        <w:t>targetFileName</w:t>
      </w:r>
      <w:proofErr w:type="spellEnd"/>
      <w:r>
        <w:rPr>
          <w:rFonts w:ascii="Consolas" w:hAnsi="Consolas" w:cs="Consolas"/>
          <w:color w:val="000000"/>
          <w:sz w:val="20"/>
          <w:szCs w:val="20"/>
        </w:rPr>
        <w:t xml:space="preserve"> = (String) </w:t>
      </w:r>
      <w:proofErr w:type="spellStart"/>
      <w:r>
        <w:rPr>
          <w:rFonts w:ascii="Consolas" w:hAnsi="Consolas" w:cs="Consolas"/>
          <w:color w:val="6A3E3E"/>
          <w:sz w:val="20"/>
          <w:szCs w:val="20"/>
        </w:rPr>
        <w:t>variables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fileName</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gramEnd"/>
    </w:p>
    <w:p w14:paraId="29561792" w14:textId="63361E86"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DocxPdfUtils.</w:t>
      </w:r>
      <w:r>
        <w:rPr>
          <w:rFonts w:ascii="Consolas" w:hAnsi="Consolas" w:cs="Consolas"/>
          <w:i/>
          <w:iCs/>
          <w:color w:val="000000"/>
          <w:sz w:val="20"/>
          <w:szCs w:val="20"/>
        </w:rPr>
        <w:t>generatePdf</w:t>
      </w:r>
      <w:proofErr w:type="spellEnd"/>
      <w:r>
        <w:rPr>
          <w:rFonts w:ascii="Consolas" w:hAnsi="Consolas" w:cs="Consolas"/>
          <w:color w:val="000000"/>
          <w:sz w:val="20"/>
          <w:szCs w:val="20"/>
        </w:rPr>
        <w:t xml:space="preserve">((String) </w:t>
      </w:r>
      <w:proofErr w:type="spellStart"/>
      <w:r>
        <w:rPr>
          <w:rFonts w:ascii="Consolas" w:hAnsi="Consolas" w:cs="Consolas"/>
          <w:color w:val="6A3E3E"/>
          <w:sz w:val="20"/>
          <w:szCs w:val="20"/>
        </w:rPr>
        <w:t>variables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templateName</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targetFileName</w:t>
      </w:r>
      <w:proofErr w:type="spellEnd"/>
      <w:r>
        <w:rPr>
          <w:rFonts w:ascii="Consolas" w:hAnsi="Consolas" w:cs="Consolas"/>
          <w:color w:val="000000"/>
          <w:sz w:val="20"/>
          <w:szCs w:val="20"/>
        </w:rPr>
        <w:t xml:space="preserve">, </w:t>
      </w:r>
      <w:r>
        <w:rPr>
          <w:rFonts w:ascii="Consolas" w:hAnsi="Consolas" w:cs="Consolas"/>
          <w:color w:val="6A3E3E"/>
          <w:sz w:val="20"/>
          <w:szCs w:val="20"/>
        </w:rPr>
        <w:t>variables</w:t>
      </w:r>
      <w:proofErr w:type="gramStart"/>
      <w:r>
        <w:rPr>
          <w:rFonts w:ascii="Consolas" w:hAnsi="Consolas" w:cs="Consolas"/>
          <w:color w:val="000000"/>
          <w:sz w:val="20"/>
          <w:szCs w:val="20"/>
        </w:rPr>
        <w:t>);</w:t>
      </w:r>
      <w:proofErr w:type="gramEnd"/>
    </w:p>
    <w:p w14:paraId="66D30E15" w14:textId="77777777"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9D037DC" w14:textId="193C13E2"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Drive </w:t>
      </w:r>
      <w:proofErr w:type="spellStart"/>
      <w:r>
        <w:rPr>
          <w:rFonts w:ascii="Consolas" w:hAnsi="Consolas" w:cs="Consolas"/>
          <w:color w:val="6A3E3E"/>
          <w:sz w:val="20"/>
          <w:szCs w:val="20"/>
        </w:rPr>
        <w:t>drive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DriveUtils.</w:t>
      </w:r>
      <w:r>
        <w:rPr>
          <w:rFonts w:ascii="Consolas" w:hAnsi="Consolas" w:cs="Consolas"/>
          <w:i/>
          <w:iCs/>
          <w:color w:val="000000"/>
          <w:sz w:val="20"/>
          <w:szCs w:val="20"/>
        </w:rPr>
        <w:t>drive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53FBD2E7" w14:textId="77777777"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ED6DBE7" w14:textId="77777777"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upload to Google Drive</w:t>
      </w:r>
    </w:p>
    <w:p w14:paraId="13BF3404" w14:textId="30D379A1"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File </w:t>
      </w:r>
      <w:proofErr w:type="spellStart"/>
      <w:r>
        <w:rPr>
          <w:rFonts w:ascii="Consolas" w:hAnsi="Consolas" w:cs="Consolas"/>
          <w:color w:val="6A3E3E"/>
          <w:sz w:val="20"/>
          <w:szCs w:val="20"/>
        </w:rPr>
        <w:t>fileMetadata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File(</w:t>
      </w:r>
      <w:proofErr w:type="gramEnd"/>
      <w:r>
        <w:rPr>
          <w:rFonts w:ascii="Consolas" w:hAnsi="Consolas" w:cs="Consolas"/>
          <w:color w:val="000000"/>
          <w:sz w:val="20"/>
          <w:szCs w:val="20"/>
        </w:rPr>
        <w:t>);</w:t>
      </w:r>
    </w:p>
    <w:p w14:paraId="293B441D" w14:textId="3BEDD5A1"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fileMetadata</w:t>
      </w:r>
      <w:r>
        <w:rPr>
          <w:rFonts w:ascii="Consolas" w:hAnsi="Consolas" w:cs="Consolas"/>
          <w:color w:val="000000"/>
          <w:sz w:val="20"/>
          <w:szCs w:val="20"/>
        </w:rPr>
        <w:t>.setName</w:t>
      </w:r>
      <w:proofErr w:type="spellEnd"/>
      <w:r>
        <w:rPr>
          <w:rFonts w:ascii="Consolas" w:hAnsi="Consolas" w:cs="Consolas"/>
          <w:color w:val="000000"/>
          <w:sz w:val="20"/>
          <w:szCs w:val="20"/>
        </w:rPr>
        <w:t>(</w:t>
      </w:r>
      <w:proofErr w:type="spellStart"/>
      <w:r>
        <w:rPr>
          <w:rFonts w:ascii="Consolas" w:hAnsi="Consolas" w:cs="Consolas"/>
          <w:color w:val="6A3E3E"/>
          <w:sz w:val="20"/>
          <w:szCs w:val="20"/>
        </w:rPr>
        <w:t>targetFileName</w:t>
      </w:r>
      <w:proofErr w:type="spellEnd"/>
      <w:proofErr w:type="gramStart"/>
      <w:r>
        <w:rPr>
          <w:rFonts w:ascii="Consolas" w:hAnsi="Consolas" w:cs="Consolas"/>
          <w:color w:val="000000"/>
          <w:sz w:val="20"/>
          <w:szCs w:val="20"/>
        </w:rPr>
        <w:t>);</w:t>
      </w:r>
      <w:proofErr w:type="gramEnd"/>
    </w:p>
    <w:p w14:paraId="61B0CB06" w14:textId="2E29478C"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fileMetadata</w:t>
      </w:r>
      <w:r>
        <w:rPr>
          <w:rFonts w:ascii="Consolas" w:hAnsi="Consolas" w:cs="Consolas"/>
          <w:color w:val="000000"/>
          <w:sz w:val="20"/>
          <w:szCs w:val="20"/>
        </w:rPr>
        <w:t>.setMimeType</w:t>
      </w:r>
      <w:proofErr w:type="spellEnd"/>
      <w:r>
        <w:rPr>
          <w:rFonts w:ascii="Consolas" w:hAnsi="Consolas" w:cs="Consolas"/>
          <w:color w:val="000000"/>
          <w:sz w:val="20"/>
          <w:szCs w:val="20"/>
        </w:rPr>
        <w:t>(</w:t>
      </w:r>
      <w:r>
        <w:rPr>
          <w:rFonts w:ascii="Consolas" w:hAnsi="Consolas" w:cs="Consolas"/>
          <w:color w:val="2A00FF"/>
          <w:sz w:val="20"/>
          <w:szCs w:val="20"/>
        </w:rPr>
        <w:t>"application/pdf"</w:t>
      </w:r>
      <w:proofErr w:type="gramStart"/>
      <w:r>
        <w:rPr>
          <w:rFonts w:ascii="Consolas" w:hAnsi="Consolas" w:cs="Consolas"/>
          <w:color w:val="000000"/>
          <w:sz w:val="20"/>
          <w:szCs w:val="20"/>
        </w:rPr>
        <w:t>);</w:t>
      </w:r>
      <w:proofErr w:type="gramEnd"/>
    </w:p>
    <w:p w14:paraId="566991C0" w14:textId="77777777" w:rsidR="00611AF4" w:rsidRDefault="00611AF4" w:rsidP="00611AF4">
      <w:pPr>
        <w:autoSpaceDE w:val="0"/>
        <w:autoSpaceDN w:val="0"/>
        <w:adjustRightInd w:val="0"/>
        <w:spacing w:after="0" w:line="240" w:lineRule="auto"/>
        <w:rPr>
          <w:rFonts w:ascii="Consolas" w:hAnsi="Consolas" w:cs="Consolas"/>
          <w:sz w:val="20"/>
          <w:szCs w:val="20"/>
        </w:rPr>
      </w:pPr>
    </w:p>
    <w:p w14:paraId="2B095429" w14:textId="12789C5E"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InputStreamContent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mediaContent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InputStreamContent</w:t>
      </w:r>
      <w:proofErr w:type="spellEnd"/>
      <w:r>
        <w:rPr>
          <w:rFonts w:ascii="Consolas" w:hAnsi="Consolas" w:cs="Consolas"/>
          <w:color w:val="000000"/>
          <w:sz w:val="20"/>
          <w:szCs w:val="20"/>
        </w:rPr>
        <w:t>(</w:t>
      </w:r>
      <w:proofErr w:type="gramEnd"/>
      <w:r>
        <w:rPr>
          <w:rFonts w:ascii="Consolas" w:hAnsi="Consolas" w:cs="Consolas"/>
          <w:color w:val="2A00FF"/>
          <w:sz w:val="20"/>
          <w:szCs w:val="20"/>
        </w:rPr>
        <w:t>"application/pdf"</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000000"/>
          <w:sz w:val="20"/>
          <w:szCs w:val="20"/>
          <w:u w:val="single"/>
        </w:rPr>
        <w:t>target</w:t>
      </w:r>
      <w:r>
        <w:rPr>
          <w:rFonts w:ascii="Consolas" w:hAnsi="Consolas" w:cs="Consolas"/>
          <w:color w:val="000000"/>
          <w:sz w:val="20"/>
          <w:szCs w:val="20"/>
        </w:rPr>
        <w:t>));</w:t>
      </w:r>
    </w:p>
    <w:p w14:paraId="1FEE6178" w14:textId="629A64DE"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File </w:t>
      </w:r>
      <w:proofErr w:type="spellStart"/>
      <w:r>
        <w:rPr>
          <w:rFonts w:ascii="Consolas" w:hAnsi="Consolas" w:cs="Consolas"/>
          <w:color w:val="6A3E3E"/>
          <w:sz w:val="20"/>
          <w:szCs w:val="20"/>
        </w:rPr>
        <w:t>file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w:t>
      </w:r>
      <w:r>
        <w:rPr>
          <w:rFonts w:ascii="Consolas" w:hAnsi="Consolas" w:cs="Consolas"/>
          <w:color w:val="000000"/>
          <w:sz w:val="20"/>
          <w:szCs w:val="20"/>
        </w:rPr>
        <w:t>.files</w:t>
      </w:r>
      <w:proofErr w:type="spellEnd"/>
      <w:proofErr w:type="gramEnd"/>
      <w:r>
        <w:rPr>
          <w:rFonts w:ascii="Consolas" w:hAnsi="Consolas" w:cs="Consolas"/>
          <w:color w:val="000000"/>
          <w:sz w:val="20"/>
          <w:szCs w:val="20"/>
        </w:rPr>
        <w:t>()</w:t>
      </w:r>
    </w:p>
    <w:p w14:paraId="171DF164" w14:textId="5AE1B681"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.create</w:t>
      </w:r>
      <w:proofErr w:type="gramEnd"/>
      <w:r>
        <w:rPr>
          <w:rFonts w:ascii="Consolas" w:hAnsi="Consolas" w:cs="Consolas"/>
          <w:color w:val="000000"/>
          <w:sz w:val="20"/>
          <w:szCs w:val="20"/>
        </w:rPr>
        <w:t>(</w:t>
      </w:r>
      <w:proofErr w:type="spellStart"/>
      <w:r>
        <w:rPr>
          <w:rFonts w:ascii="Consolas" w:hAnsi="Consolas" w:cs="Consolas"/>
          <w:color w:val="6A3E3E"/>
          <w:sz w:val="20"/>
          <w:szCs w:val="20"/>
        </w:rPr>
        <w:t>fileMetadata</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mediaContent</w:t>
      </w:r>
      <w:proofErr w:type="spellEnd"/>
      <w:r>
        <w:rPr>
          <w:rFonts w:ascii="Consolas" w:hAnsi="Consolas" w:cs="Consolas"/>
          <w:color w:val="000000"/>
          <w:sz w:val="20"/>
          <w:szCs w:val="20"/>
        </w:rPr>
        <w:t>)</w:t>
      </w:r>
    </w:p>
    <w:p w14:paraId="72C25707" w14:textId="7C7C7B96"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setFields</w:t>
      </w:r>
      <w:proofErr w:type="spellEnd"/>
      <w:proofErr w:type="gram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w:t>
      </w:r>
    </w:p>
    <w:p w14:paraId="24918F3F" w14:textId="33377B48" w:rsidR="00611AF4" w:rsidRDefault="00611AF4" w:rsidP="00611AF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.execute</w:t>
      </w:r>
      <w:proofErr w:type="gramEnd"/>
      <w:r>
        <w:rPr>
          <w:rFonts w:ascii="Consolas" w:hAnsi="Consolas" w:cs="Consolas"/>
          <w:color w:val="000000"/>
          <w:sz w:val="20"/>
          <w:szCs w:val="20"/>
        </w:rPr>
        <w:t>();</w:t>
      </w:r>
    </w:p>
    <w:p w14:paraId="72813E16" w14:textId="63337C5B" w:rsidR="00611AF4" w:rsidRDefault="00611AF4" w:rsidP="00611A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shd w:val="clear" w:color="auto" w:fill="E8F2FE"/>
        </w:rPr>
        <w:t>return</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Map.</w:t>
      </w:r>
      <w:r>
        <w:rPr>
          <w:rFonts w:ascii="Consolas" w:hAnsi="Consolas" w:cs="Consolas"/>
          <w:i/>
          <w:iCs/>
          <w:color w:val="000000"/>
          <w:sz w:val="20"/>
          <w:szCs w:val="20"/>
          <w:shd w:val="clear" w:color="auto" w:fill="E8F2FE"/>
        </w:rPr>
        <w:t>of</w:t>
      </w:r>
      <w:proofErr w:type="spellEnd"/>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w:t>
      </w:r>
      <w:proofErr w:type="spellStart"/>
      <w:r>
        <w:rPr>
          <w:rFonts w:ascii="Consolas" w:hAnsi="Consolas" w:cs="Consolas"/>
          <w:color w:val="2A00FF"/>
          <w:sz w:val="20"/>
          <w:szCs w:val="20"/>
          <w:shd w:val="clear" w:color="auto" w:fill="E8F2FE"/>
        </w:rPr>
        <w:t>driveId</w:t>
      </w:r>
      <w:proofErr w:type="spellEnd"/>
      <w:r>
        <w:rPr>
          <w:rFonts w:ascii="Consolas" w:hAnsi="Consolas" w:cs="Consolas"/>
          <w:color w:val="2A00FF"/>
          <w:sz w:val="20"/>
          <w:szCs w:val="20"/>
          <w:shd w:val="clear" w:color="auto" w:fill="E8F2FE"/>
        </w:rPr>
        <w:t>"</w:t>
      </w:r>
      <w:r>
        <w:rPr>
          <w:rFonts w:ascii="Consolas" w:hAnsi="Consolas" w:cs="Consolas"/>
          <w:color w:val="000000"/>
          <w:sz w:val="20"/>
          <w:szCs w:val="20"/>
          <w:shd w:val="clear" w:color="auto" w:fill="E8F2FE"/>
        </w:rPr>
        <w:t xml:space="preserve">, </w:t>
      </w:r>
      <w:proofErr w:type="spellStart"/>
      <w:proofErr w:type="gramStart"/>
      <w:r>
        <w:rPr>
          <w:rFonts w:ascii="Consolas" w:hAnsi="Consolas" w:cs="Consolas"/>
          <w:color w:val="000000"/>
          <w:sz w:val="20"/>
          <w:szCs w:val="20"/>
          <w:shd w:val="clear" w:color="auto" w:fill="E8F2FE"/>
        </w:rPr>
        <w:t>file.getDriveId</w:t>
      </w:r>
      <w:proofErr w:type="spellEnd"/>
      <w:proofErr w:type="gramEnd"/>
      <w:r>
        <w:rPr>
          <w:rFonts w:ascii="Consolas" w:hAnsi="Consolas" w:cs="Consolas"/>
          <w:color w:val="000000"/>
          <w:sz w:val="20"/>
          <w:szCs w:val="20"/>
          <w:shd w:val="clear" w:color="auto" w:fill="E8F2FE"/>
        </w:rPr>
        <w:t>(</w:t>
      </w:r>
      <w:r>
        <w:rPr>
          <w:rFonts w:ascii="Consolas" w:hAnsi="Consolas" w:cs="Consolas"/>
          <w:color w:val="000000"/>
          <w:sz w:val="20"/>
          <w:szCs w:val="20"/>
          <w:u w:val="single"/>
          <w:shd w:val="clear" w:color="auto" w:fill="E8F2FE"/>
        </w:rPr>
        <w:t>)</w:t>
      </w:r>
      <w:r>
        <w:rPr>
          <w:rFonts w:ascii="Consolas" w:hAnsi="Consolas" w:cs="Consolas"/>
          <w:color w:val="000000"/>
          <w:sz w:val="20"/>
          <w:szCs w:val="20"/>
          <w:shd w:val="clear" w:color="auto" w:fill="E8F2FE"/>
        </w:rPr>
        <w:t>);</w:t>
      </w:r>
    </w:p>
    <w:p w14:paraId="16C1BDA4" w14:textId="147F4C04" w:rsidR="00611AF4" w:rsidRDefault="00611AF4" w:rsidP="00611AF4">
      <w:pPr>
        <w:rPr>
          <w:rFonts w:ascii="Consolas" w:hAnsi="Consolas" w:cs="Consolas"/>
          <w:color w:val="000000"/>
          <w:sz w:val="20"/>
          <w:szCs w:val="20"/>
        </w:rPr>
      </w:pPr>
      <w:r>
        <w:rPr>
          <w:rFonts w:ascii="Consolas" w:hAnsi="Consolas" w:cs="Consolas"/>
          <w:color w:val="000000"/>
          <w:sz w:val="20"/>
          <w:szCs w:val="20"/>
        </w:rPr>
        <w:t>}</w:t>
      </w:r>
    </w:p>
    <w:p w14:paraId="7293F417" w14:textId="61B6EEF4" w:rsidR="00611AF4" w:rsidRDefault="00611AF4" w:rsidP="00611AF4">
      <w:pPr>
        <w:rPr>
          <w:rFonts w:ascii="Consolas" w:hAnsi="Consolas" w:cs="Consolas"/>
          <w:color w:val="2A00FF"/>
          <w:sz w:val="20"/>
          <w:szCs w:val="20"/>
          <w:shd w:val="clear" w:color="auto" w:fill="E8F2FE"/>
        </w:rPr>
      </w:pPr>
      <w:r w:rsidRPr="00611AF4">
        <w:rPr>
          <w:lang w:val="en"/>
        </w:rPr>
        <w:t xml:space="preserve">This worker will generate a Pdf document from a Docx template, using the variables to resolve the velocity placeholders. </w:t>
      </w:r>
      <w:r>
        <w:rPr>
          <w:lang w:val="en"/>
        </w:rPr>
        <w:t xml:space="preserve">It will then store the file in Google Drive and store the </w:t>
      </w:r>
      <w:proofErr w:type="spellStart"/>
      <w:r>
        <w:rPr>
          <w:lang w:val="en"/>
        </w:rPr>
        <w:t>driveId</w:t>
      </w:r>
      <w:proofErr w:type="spellEnd"/>
      <w:r>
        <w:rPr>
          <w:lang w:val="en"/>
        </w:rPr>
        <w:t xml:space="preserve"> in a process variable named </w:t>
      </w:r>
      <w:proofErr w:type="spellStart"/>
      <w:r>
        <w:rPr>
          <w:rFonts w:ascii="Consolas" w:hAnsi="Consolas" w:cs="Consolas"/>
          <w:color w:val="2A00FF"/>
          <w:sz w:val="20"/>
          <w:szCs w:val="20"/>
          <w:shd w:val="clear" w:color="auto" w:fill="E8F2FE"/>
        </w:rPr>
        <w:t>driveId</w:t>
      </w:r>
      <w:proofErr w:type="spellEnd"/>
      <w:r>
        <w:rPr>
          <w:rFonts w:ascii="Consolas" w:hAnsi="Consolas" w:cs="Consolas"/>
          <w:color w:val="2A00FF"/>
          <w:sz w:val="20"/>
          <w:szCs w:val="20"/>
          <w:shd w:val="clear" w:color="auto" w:fill="E8F2FE"/>
        </w:rPr>
        <w:t>.</w:t>
      </w:r>
    </w:p>
    <w:p w14:paraId="19FE79D5" w14:textId="5C3A41AB" w:rsidR="008C5080" w:rsidRPr="008C5080" w:rsidRDefault="00611AF4" w:rsidP="009C233A">
      <w:pPr>
        <w:rPr>
          <w:rFonts w:ascii="Consolas" w:hAnsi="Consolas" w:cs="Consolas"/>
          <w:color w:val="2A00FF"/>
          <w:sz w:val="20"/>
          <w:szCs w:val="20"/>
          <w:shd w:val="clear" w:color="auto" w:fill="E8F2FE"/>
        </w:rPr>
      </w:pPr>
      <w:r w:rsidRPr="00611AF4">
        <w:rPr>
          <w:lang w:val="en"/>
        </w:rPr>
        <w:t>This worker</w:t>
      </w:r>
      <w:r>
        <w:rPr>
          <w:lang w:val="en"/>
        </w:rPr>
        <w:t xml:space="preserve"> can be used in any process and </w:t>
      </w:r>
      <w:r w:rsidR="009C233A">
        <w:rPr>
          <w:lang w:val="en"/>
        </w:rPr>
        <w:t xml:space="preserve">therefor, we don’t know what </w:t>
      </w:r>
      <w:proofErr w:type="gramStart"/>
      <w:r w:rsidR="009C233A">
        <w:rPr>
          <w:lang w:val="en"/>
        </w:rPr>
        <w:t>is the structure</w:t>
      </w:r>
      <w:proofErr w:type="gramEnd"/>
      <w:r w:rsidR="009C233A">
        <w:rPr>
          <w:lang w:val="en"/>
        </w:rPr>
        <w:t xml:space="preserve"> we will receive. That’s why working with variables as a Map is the best option. Generating a PDF and storing it into Drive is not too long and we can keep this worker synchronous (autocomplete = true)</w:t>
      </w:r>
    </w:p>
    <w:p w14:paraId="5B8687D9" w14:textId="741CBB5B" w:rsidR="008C5080" w:rsidRDefault="008C5080" w:rsidP="008C5080">
      <w:pPr>
        <w:pStyle w:val="Heading2"/>
        <w:numPr>
          <w:ilvl w:val="0"/>
          <w:numId w:val="15"/>
        </w:numPr>
      </w:pPr>
      <w:bookmarkStart w:id="34" w:name="_Toc110406205"/>
      <w:r>
        <w:lastRenderedPageBreak/>
        <w:t>Synchronous worker with isolated variables</w:t>
      </w:r>
      <w:bookmarkEnd w:id="34"/>
    </w:p>
    <w:p w14:paraId="3DA4D85E" w14:textId="4F41D888"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ZeebeWorker</w:t>
      </w:r>
      <w:r>
        <w:rPr>
          <w:rFonts w:ascii="Consolas" w:hAnsi="Consolas" w:cs="Consolas"/>
          <w:color w:val="000000"/>
          <w:sz w:val="20"/>
          <w:szCs w:val="20"/>
        </w:rPr>
        <w:t>(</w:t>
      </w:r>
      <w:proofErr w:type="gramEnd"/>
      <w:r>
        <w:rPr>
          <w:rFonts w:ascii="Consolas" w:hAnsi="Consolas" w:cs="Consolas"/>
          <w:color w:val="000000"/>
          <w:sz w:val="20"/>
          <w:szCs w:val="20"/>
        </w:rPr>
        <w:t xml:space="preserve">type = </w:t>
      </w:r>
      <w:r>
        <w:rPr>
          <w:rFonts w:ascii="Consolas" w:hAnsi="Consolas" w:cs="Consolas"/>
          <w:color w:val="2A00FF"/>
          <w:sz w:val="20"/>
          <w:szCs w:val="20"/>
        </w:rPr>
        <w:t>"email"</w:t>
      </w:r>
      <w:r>
        <w:rPr>
          <w:rFonts w:ascii="Consolas" w:hAnsi="Consolas" w:cs="Consolas"/>
          <w:color w:val="000000"/>
          <w:sz w:val="20"/>
          <w:szCs w:val="20"/>
        </w:rPr>
        <w:t xml:space="preserve">, </w:t>
      </w:r>
      <w:proofErr w:type="spellStart"/>
      <w:r>
        <w:rPr>
          <w:rFonts w:ascii="Consolas" w:hAnsi="Consolas" w:cs="Consolas"/>
          <w:color w:val="000000"/>
          <w:sz w:val="20"/>
          <w:szCs w:val="20"/>
        </w:rPr>
        <w:t>autoComplete</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000000"/>
          <w:sz w:val="20"/>
          <w:szCs w:val="20"/>
        </w:rPr>
        <w:t>forceFetchAllVariables</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780D6834" w14:textId="2C1CC634"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ProcessVariables</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sendEmail</w:t>
      </w:r>
      <w:proofErr w:type="spellEnd"/>
      <w:r>
        <w:rPr>
          <w:rFonts w:ascii="Consolas" w:hAnsi="Consolas" w:cs="Consolas"/>
          <w:color w:val="000000"/>
          <w:sz w:val="20"/>
          <w:szCs w:val="20"/>
        </w:rPr>
        <w:t>(</w:t>
      </w:r>
      <w:proofErr w:type="gramEnd"/>
    </w:p>
    <w:p w14:paraId="35639830" w14:textId="121E3722"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ActivatedJob</w:t>
      </w:r>
      <w:proofErr w:type="spellEnd"/>
      <w:r>
        <w:rPr>
          <w:rFonts w:ascii="Consolas" w:hAnsi="Consolas" w:cs="Consolas"/>
          <w:color w:val="000000"/>
          <w:sz w:val="20"/>
          <w:szCs w:val="20"/>
        </w:rPr>
        <w:t xml:space="preserve"> </w:t>
      </w:r>
      <w:r>
        <w:rPr>
          <w:rFonts w:ascii="Consolas" w:hAnsi="Consolas" w:cs="Consolas"/>
          <w:color w:val="6A3E3E"/>
          <w:sz w:val="20"/>
          <w:szCs w:val="20"/>
        </w:rPr>
        <w:t>job</w:t>
      </w:r>
      <w:r>
        <w:rPr>
          <w:rFonts w:ascii="Consolas" w:hAnsi="Consolas" w:cs="Consolas"/>
          <w:color w:val="000000"/>
          <w:sz w:val="20"/>
          <w:szCs w:val="20"/>
        </w:rPr>
        <w:t>,</w:t>
      </w:r>
    </w:p>
    <w:p w14:paraId="48D248AC" w14:textId="3899381F"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@ZeebeVariable</w:t>
      </w:r>
      <w:r>
        <w:rPr>
          <w:rFonts w:ascii="Consolas" w:hAnsi="Consolas" w:cs="Consolas"/>
          <w:color w:val="000000"/>
          <w:sz w:val="20"/>
          <w:szCs w:val="20"/>
        </w:rPr>
        <w:t xml:space="preserve"> String </w:t>
      </w:r>
      <w:r>
        <w:rPr>
          <w:rFonts w:ascii="Consolas" w:hAnsi="Consolas" w:cs="Consolas"/>
          <w:color w:val="6A3E3E"/>
          <w:sz w:val="20"/>
          <w:szCs w:val="20"/>
        </w:rPr>
        <w:t>to</w:t>
      </w:r>
      <w:r>
        <w:rPr>
          <w:rFonts w:ascii="Consolas" w:hAnsi="Consolas" w:cs="Consolas"/>
          <w:color w:val="000000"/>
          <w:sz w:val="20"/>
          <w:szCs w:val="20"/>
        </w:rPr>
        <w:t>,</w:t>
      </w:r>
    </w:p>
    <w:p w14:paraId="463AC327" w14:textId="66B4933A"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@ZeebeVariable</w:t>
      </w:r>
      <w:r>
        <w:rPr>
          <w:rFonts w:ascii="Consolas" w:hAnsi="Consolas" w:cs="Consolas"/>
          <w:color w:val="000000"/>
          <w:sz w:val="20"/>
          <w:szCs w:val="20"/>
        </w:rPr>
        <w:t xml:space="preserve"> String </w:t>
      </w:r>
      <w:r>
        <w:rPr>
          <w:rFonts w:ascii="Consolas" w:hAnsi="Consolas" w:cs="Consolas"/>
          <w:color w:val="6A3E3E"/>
          <w:sz w:val="20"/>
          <w:szCs w:val="20"/>
        </w:rPr>
        <w:t>bcc</w:t>
      </w:r>
      <w:r>
        <w:rPr>
          <w:rFonts w:ascii="Consolas" w:hAnsi="Consolas" w:cs="Consolas"/>
          <w:color w:val="000000"/>
          <w:sz w:val="20"/>
          <w:szCs w:val="20"/>
        </w:rPr>
        <w:t>,</w:t>
      </w:r>
    </w:p>
    <w:p w14:paraId="575D92BF" w14:textId="56FC398D"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@ZeebeVariable</w:t>
      </w:r>
      <w:r>
        <w:rPr>
          <w:rFonts w:ascii="Consolas" w:hAnsi="Consolas" w:cs="Consolas"/>
          <w:color w:val="000000"/>
          <w:sz w:val="20"/>
          <w:szCs w:val="20"/>
        </w:rPr>
        <w:t xml:space="preserve"> String </w:t>
      </w:r>
      <w:r>
        <w:rPr>
          <w:rFonts w:ascii="Consolas" w:hAnsi="Consolas" w:cs="Consolas"/>
          <w:color w:val="6A3E3E"/>
          <w:sz w:val="20"/>
          <w:szCs w:val="20"/>
        </w:rPr>
        <w:t>subject</w:t>
      </w:r>
      <w:r>
        <w:rPr>
          <w:rFonts w:ascii="Consolas" w:hAnsi="Consolas" w:cs="Consolas"/>
          <w:color w:val="000000"/>
          <w:sz w:val="20"/>
          <w:szCs w:val="20"/>
        </w:rPr>
        <w:t>,</w:t>
      </w:r>
    </w:p>
    <w:p w14:paraId="3BD39296" w14:textId="22B1F2FE"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@ZeebeVariable</w:t>
      </w:r>
      <w:r>
        <w:rPr>
          <w:rFonts w:ascii="Consolas" w:hAnsi="Consolas" w:cs="Consolas"/>
          <w:color w:val="000000"/>
          <w:sz w:val="20"/>
          <w:szCs w:val="20"/>
        </w:rPr>
        <w:t xml:space="preserve"> String </w:t>
      </w:r>
      <w:r>
        <w:rPr>
          <w:rFonts w:ascii="Consolas" w:hAnsi="Consolas" w:cs="Consolas"/>
          <w:color w:val="6A3E3E"/>
          <w:sz w:val="20"/>
          <w:szCs w:val="20"/>
        </w:rPr>
        <w:t>template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MessagingException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3EAB5F3B" w14:textId="33EFCDC3"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"Sending email to "</w:t>
      </w:r>
      <w:r>
        <w:rPr>
          <w:rFonts w:ascii="Consolas" w:hAnsi="Consolas" w:cs="Consolas"/>
          <w:color w:val="000000"/>
          <w:sz w:val="20"/>
          <w:szCs w:val="20"/>
        </w:rPr>
        <w:t xml:space="preserve"> + </w:t>
      </w:r>
      <w:r>
        <w:rPr>
          <w:rFonts w:ascii="Consolas" w:hAnsi="Consolas" w:cs="Consolas"/>
          <w:color w:val="6A3E3E"/>
          <w:sz w:val="20"/>
          <w:szCs w:val="20"/>
        </w:rPr>
        <w:t>to</w:t>
      </w:r>
      <w:r>
        <w:rPr>
          <w:rFonts w:ascii="Consolas" w:hAnsi="Consolas" w:cs="Consolas"/>
          <w:color w:val="000000"/>
          <w:sz w:val="20"/>
          <w:szCs w:val="20"/>
        </w:rPr>
        <w:t xml:space="preserve"> + </w:t>
      </w:r>
      <w:r>
        <w:rPr>
          <w:rFonts w:ascii="Consolas" w:hAnsi="Consolas" w:cs="Consolas"/>
          <w:color w:val="2A00FF"/>
          <w:sz w:val="20"/>
          <w:szCs w:val="20"/>
        </w:rPr>
        <w:t>" and bcc "</w:t>
      </w:r>
      <w:r>
        <w:rPr>
          <w:rFonts w:ascii="Consolas" w:hAnsi="Consolas" w:cs="Consolas"/>
          <w:color w:val="000000"/>
          <w:sz w:val="20"/>
          <w:szCs w:val="20"/>
        </w:rPr>
        <w:t xml:space="preserve"> + </w:t>
      </w:r>
      <w:r>
        <w:rPr>
          <w:rFonts w:ascii="Consolas" w:hAnsi="Consolas" w:cs="Consolas"/>
          <w:color w:val="6A3E3E"/>
          <w:sz w:val="20"/>
          <w:szCs w:val="20"/>
        </w:rPr>
        <w:t>bcc</w:t>
      </w:r>
      <w:r>
        <w:rPr>
          <w:rFonts w:ascii="Consolas" w:hAnsi="Consolas" w:cs="Consolas"/>
          <w:color w:val="000000"/>
          <w:sz w:val="20"/>
          <w:szCs w:val="20"/>
        </w:rPr>
        <w:t xml:space="preserve"> + </w:t>
      </w:r>
      <w:r>
        <w:rPr>
          <w:rFonts w:ascii="Consolas" w:hAnsi="Consolas" w:cs="Consolas"/>
          <w:color w:val="2A00FF"/>
          <w:sz w:val="20"/>
          <w:szCs w:val="20"/>
        </w:rPr>
        <w:t>" using template "</w:t>
      </w:r>
      <w:r>
        <w:rPr>
          <w:rFonts w:ascii="Consolas" w:hAnsi="Consolas" w:cs="Consolas"/>
          <w:color w:val="000000"/>
          <w:sz w:val="20"/>
          <w:szCs w:val="20"/>
        </w:rPr>
        <w:t xml:space="preserve"> + </w:t>
      </w:r>
      <w:r>
        <w:rPr>
          <w:rFonts w:ascii="Consolas" w:hAnsi="Consolas" w:cs="Consolas"/>
          <w:color w:val="6A3E3E"/>
          <w:sz w:val="20"/>
          <w:szCs w:val="20"/>
        </w:rPr>
        <w:t>template</w:t>
      </w:r>
      <w:r>
        <w:rPr>
          <w:rFonts w:ascii="Consolas" w:hAnsi="Consolas" w:cs="Consolas"/>
          <w:color w:val="000000"/>
          <w:sz w:val="20"/>
          <w:szCs w:val="20"/>
        </w:rPr>
        <w:t xml:space="preserve"> + </w:t>
      </w:r>
      <w:r>
        <w:rPr>
          <w:rFonts w:ascii="Consolas" w:hAnsi="Consolas" w:cs="Consolas"/>
          <w:color w:val="2A00FF"/>
          <w:sz w:val="20"/>
          <w:szCs w:val="20"/>
        </w:rPr>
        <w:t>" and subject: "</w:t>
      </w:r>
      <w:r>
        <w:rPr>
          <w:rFonts w:ascii="Consolas" w:hAnsi="Consolas" w:cs="Consolas"/>
          <w:color w:val="000000"/>
          <w:sz w:val="20"/>
          <w:szCs w:val="20"/>
        </w:rPr>
        <w:t xml:space="preserve"> + </w:t>
      </w:r>
      <w:r>
        <w:rPr>
          <w:rFonts w:ascii="Consolas" w:hAnsi="Consolas" w:cs="Consolas"/>
          <w:color w:val="6A3E3E"/>
          <w:sz w:val="20"/>
          <w:szCs w:val="20"/>
        </w:rPr>
        <w:t>subject</w:t>
      </w:r>
      <w:r>
        <w:rPr>
          <w:rFonts w:ascii="Consolas" w:hAnsi="Consolas" w:cs="Consolas"/>
          <w:color w:val="000000"/>
          <w:sz w:val="20"/>
          <w:szCs w:val="20"/>
        </w:rPr>
        <w:t>);</w:t>
      </w:r>
    </w:p>
    <w:p w14:paraId="4F713300" w14:textId="77777777" w:rsidR="008C5080" w:rsidRDefault="008C5080" w:rsidP="008C5080">
      <w:pPr>
        <w:autoSpaceDE w:val="0"/>
        <w:autoSpaceDN w:val="0"/>
        <w:adjustRightInd w:val="0"/>
        <w:spacing w:after="0" w:line="240" w:lineRule="auto"/>
        <w:rPr>
          <w:rFonts w:ascii="Consolas" w:hAnsi="Consolas" w:cs="Consolas"/>
          <w:sz w:val="20"/>
          <w:szCs w:val="20"/>
        </w:rPr>
      </w:pPr>
    </w:p>
    <w:p w14:paraId="44BE554D" w14:textId="7DE196B0"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Map&lt;String, Object&gt; </w:t>
      </w:r>
      <w:r>
        <w:rPr>
          <w:rFonts w:ascii="Consolas" w:hAnsi="Consolas" w:cs="Consolas"/>
          <w:color w:val="6A3E3E"/>
          <w:sz w:val="20"/>
          <w:szCs w:val="20"/>
        </w:rPr>
        <w:t>variables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job</w:t>
      </w:r>
      <w:r>
        <w:rPr>
          <w:rFonts w:ascii="Consolas" w:hAnsi="Consolas" w:cs="Consolas"/>
          <w:color w:val="000000"/>
          <w:sz w:val="20"/>
          <w:szCs w:val="20"/>
        </w:rPr>
        <w:t>.getVariablesAsMap</w:t>
      </w:r>
      <w:proofErr w:type="spellEnd"/>
      <w:proofErr w:type="gramEnd"/>
      <w:r>
        <w:rPr>
          <w:rFonts w:ascii="Consolas" w:hAnsi="Consolas" w:cs="Consolas"/>
          <w:color w:val="000000"/>
          <w:sz w:val="20"/>
          <w:szCs w:val="20"/>
        </w:rPr>
        <w:t>();</w:t>
      </w:r>
    </w:p>
    <w:p w14:paraId="54DB3DB1" w14:textId="525EDF56"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User </w:t>
      </w:r>
      <w:r>
        <w:rPr>
          <w:rFonts w:ascii="Consolas" w:hAnsi="Consolas" w:cs="Consolas"/>
          <w:color w:val="6A3E3E"/>
          <w:sz w:val="20"/>
          <w:szCs w:val="20"/>
        </w:rPr>
        <w:t>consultant</w:t>
      </w:r>
      <w:r>
        <w:rPr>
          <w:rFonts w:ascii="Consolas" w:hAnsi="Consolas" w:cs="Consolas"/>
          <w:color w:val="000000"/>
          <w:sz w:val="20"/>
          <w:szCs w:val="20"/>
        </w:rPr>
        <w:t xml:space="preserve"> = </w:t>
      </w:r>
      <w:proofErr w:type="spellStart"/>
      <w:r>
        <w:rPr>
          <w:rFonts w:ascii="Consolas" w:hAnsi="Consolas" w:cs="Consolas"/>
          <w:color w:val="0000C0"/>
          <w:sz w:val="20"/>
          <w:szCs w:val="20"/>
        </w:rPr>
        <w:t>userService</w:t>
      </w:r>
      <w:r>
        <w:rPr>
          <w:rFonts w:ascii="Consolas" w:hAnsi="Consolas" w:cs="Consolas"/>
          <w:color w:val="000000"/>
          <w:sz w:val="20"/>
          <w:szCs w:val="20"/>
        </w:rPr>
        <w:t>.getUserByUsername</w:t>
      </w:r>
      <w:proofErr w:type="spellEnd"/>
      <w:r>
        <w:rPr>
          <w:rFonts w:ascii="Consolas" w:hAnsi="Consolas" w:cs="Consolas"/>
          <w:color w:val="000000"/>
          <w:sz w:val="20"/>
          <w:szCs w:val="20"/>
        </w:rPr>
        <w:t xml:space="preserve">((String) </w:t>
      </w:r>
      <w:proofErr w:type="spellStart"/>
      <w:r>
        <w:rPr>
          <w:rFonts w:ascii="Consolas" w:hAnsi="Consolas" w:cs="Consolas"/>
          <w:color w:val="6A3E3E"/>
          <w:sz w:val="20"/>
          <w:szCs w:val="20"/>
        </w:rPr>
        <w:t>variables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"consultant"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79DA9D84" w14:textId="1CAADAC2"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variables</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"consultant"</w:t>
      </w:r>
      <w:r>
        <w:rPr>
          <w:rFonts w:ascii="Consolas" w:hAnsi="Consolas" w:cs="Consolas"/>
          <w:color w:val="000000"/>
          <w:sz w:val="20"/>
          <w:szCs w:val="20"/>
        </w:rPr>
        <w:t xml:space="preserve">, </w:t>
      </w:r>
      <w:r>
        <w:rPr>
          <w:rFonts w:ascii="Consolas" w:hAnsi="Consolas" w:cs="Consolas"/>
          <w:color w:val="6A3E3E"/>
          <w:sz w:val="20"/>
          <w:szCs w:val="20"/>
        </w:rPr>
        <w:t>consultant</w:t>
      </w:r>
      <w:r>
        <w:rPr>
          <w:rFonts w:ascii="Consolas" w:hAnsi="Consolas" w:cs="Consolas"/>
          <w:color w:val="000000"/>
          <w:sz w:val="20"/>
          <w:szCs w:val="20"/>
        </w:rPr>
        <w:t>);</w:t>
      </w:r>
    </w:p>
    <w:p w14:paraId="3503BBF4" w14:textId="6455116E"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mailService</w:t>
      </w:r>
      <w:r>
        <w:rPr>
          <w:rFonts w:ascii="Consolas" w:hAnsi="Consolas" w:cs="Consolas"/>
          <w:color w:val="000000"/>
          <w:sz w:val="20"/>
          <w:szCs w:val="20"/>
        </w:rPr>
        <w:t>.sendMail</w:t>
      </w:r>
      <w:proofErr w:type="spellEnd"/>
      <w:r>
        <w:rPr>
          <w:rFonts w:ascii="Consolas" w:hAnsi="Consolas" w:cs="Consolas"/>
          <w:color w:val="000000"/>
          <w:sz w:val="20"/>
          <w:szCs w:val="20"/>
        </w:rPr>
        <w:t>(</w:t>
      </w:r>
      <w:r>
        <w:rPr>
          <w:rFonts w:ascii="Consolas" w:hAnsi="Consolas" w:cs="Consolas"/>
          <w:color w:val="6A3E3E"/>
          <w:sz w:val="20"/>
          <w:szCs w:val="20"/>
        </w:rPr>
        <w:t>to</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bcc</w:t>
      </w:r>
      <w:r>
        <w:rPr>
          <w:rFonts w:ascii="Consolas" w:hAnsi="Consolas" w:cs="Consolas"/>
          <w:color w:val="000000"/>
          <w:sz w:val="20"/>
          <w:szCs w:val="20"/>
        </w:rPr>
        <w:t xml:space="preserve">, </w:t>
      </w:r>
      <w:r>
        <w:rPr>
          <w:rFonts w:ascii="Consolas" w:hAnsi="Consolas" w:cs="Consolas"/>
          <w:color w:val="6A3E3E"/>
          <w:sz w:val="20"/>
          <w:szCs w:val="20"/>
        </w:rPr>
        <w:t>subject</w:t>
      </w:r>
      <w:r>
        <w:rPr>
          <w:rFonts w:ascii="Consolas" w:hAnsi="Consolas" w:cs="Consolas"/>
          <w:color w:val="000000"/>
          <w:sz w:val="20"/>
          <w:szCs w:val="20"/>
        </w:rPr>
        <w:t xml:space="preserve">, </w:t>
      </w:r>
      <w:r>
        <w:rPr>
          <w:rFonts w:ascii="Consolas" w:hAnsi="Consolas" w:cs="Consolas"/>
          <w:color w:val="6A3E3E"/>
          <w:sz w:val="20"/>
          <w:szCs w:val="20"/>
        </w:rPr>
        <w:t>template</w:t>
      </w:r>
      <w:r>
        <w:rPr>
          <w:rFonts w:ascii="Consolas" w:hAnsi="Consolas" w:cs="Consolas"/>
          <w:color w:val="000000"/>
          <w:sz w:val="20"/>
          <w:szCs w:val="20"/>
        </w:rPr>
        <w:t xml:space="preserve">, </w:t>
      </w:r>
      <w:r>
        <w:rPr>
          <w:rFonts w:ascii="Consolas" w:hAnsi="Consolas" w:cs="Consolas"/>
          <w:color w:val="6A3E3E"/>
          <w:sz w:val="20"/>
          <w:szCs w:val="20"/>
        </w:rPr>
        <w:t>variables</w:t>
      </w:r>
      <w:proofErr w:type="gramStart"/>
      <w:r>
        <w:rPr>
          <w:rFonts w:ascii="Consolas" w:hAnsi="Consolas" w:cs="Consolas"/>
          <w:color w:val="000000"/>
          <w:sz w:val="20"/>
          <w:szCs w:val="20"/>
        </w:rPr>
        <w:t>);</w:t>
      </w:r>
      <w:proofErr w:type="gramEnd"/>
    </w:p>
    <w:p w14:paraId="6B4E4DDD" w14:textId="77777777" w:rsidR="008C5080" w:rsidRDefault="008C5080" w:rsidP="008C5080">
      <w:pPr>
        <w:autoSpaceDE w:val="0"/>
        <w:autoSpaceDN w:val="0"/>
        <w:adjustRightInd w:val="0"/>
        <w:spacing w:after="0" w:line="240" w:lineRule="auto"/>
        <w:rPr>
          <w:rFonts w:ascii="Consolas" w:hAnsi="Consolas" w:cs="Consolas"/>
          <w:sz w:val="20"/>
          <w:szCs w:val="20"/>
        </w:rPr>
      </w:pPr>
    </w:p>
    <w:p w14:paraId="538B8078" w14:textId="61E8B0CB"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ProcessVariables</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3F7F5F"/>
          <w:sz w:val="20"/>
          <w:szCs w:val="20"/>
        </w:rPr>
        <w:t>// new object to avoid sending unchanged variables</w:t>
      </w:r>
    </w:p>
    <w:p w14:paraId="2CC720A2" w14:textId="40F70616" w:rsidR="008C5080" w:rsidRDefault="008C5080" w:rsidP="008C5080">
      <w:pPr>
        <w:rPr>
          <w:rFonts w:ascii="Consolas" w:hAnsi="Consolas" w:cs="Consolas"/>
          <w:color w:val="000000"/>
          <w:sz w:val="20"/>
          <w:szCs w:val="20"/>
        </w:rPr>
      </w:pPr>
      <w:r>
        <w:rPr>
          <w:rFonts w:ascii="Consolas" w:hAnsi="Consolas" w:cs="Consolas"/>
          <w:color w:val="000000"/>
          <w:sz w:val="20"/>
          <w:szCs w:val="20"/>
        </w:rPr>
        <w:t>}</w:t>
      </w:r>
    </w:p>
    <w:p w14:paraId="189F4FC2" w14:textId="5F934842" w:rsidR="008C5080" w:rsidRDefault="008C5080" w:rsidP="008C5080">
      <w:pPr>
        <w:rPr>
          <w:lang w:val="en"/>
        </w:rPr>
      </w:pPr>
      <w:r w:rsidRPr="008C5080">
        <w:rPr>
          <w:lang w:val="en"/>
        </w:rPr>
        <w:t>This worker</w:t>
      </w:r>
      <w:r>
        <w:rPr>
          <w:lang w:val="en"/>
        </w:rPr>
        <w:t xml:space="preserve"> is a generic worker that can be used within multiple processes. But it’s slightly different than the prev</w:t>
      </w:r>
      <w:r w:rsidR="002E6CE7">
        <w:rPr>
          <w:lang w:val="en"/>
        </w:rPr>
        <w:t>i</w:t>
      </w:r>
      <w:r>
        <w:rPr>
          <w:lang w:val="en"/>
        </w:rPr>
        <w:t xml:space="preserve">ous one because we always expect to have variables to, bcc, subject and template </w:t>
      </w:r>
      <w:r w:rsidR="002E6CE7">
        <w:rPr>
          <w:lang w:val="en"/>
        </w:rPr>
        <w:t>available (in the previous one, we had no expectations). That’s why we have these</w:t>
      </w:r>
      <w:r w:rsidR="002E6CE7">
        <w:rPr>
          <w:rFonts w:ascii="Consolas" w:hAnsi="Consolas" w:cs="Consolas"/>
          <w:color w:val="000000"/>
          <w:sz w:val="20"/>
          <w:szCs w:val="20"/>
        </w:rPr>
        <w:t xml:space="preserve"> </w:t>
      </w:r>
      <w:r w:rsidR="002E6CE7">
        <w:rPr>
          <w:rFonts w:ascii="Consolas" w:hAnsi="Consolas" w:cs="Consolas"/>
          <w:color w:val="646464"/>
          <w:sz w:val="20"/>
          <w:szCs w:val="20"/>
        </w:rPr>
        <w:t>@ZeebeVariable</w:t>
      </w:r>
      <w:r w:rsidR="002E6CE7">
        <w:rPr>
          <w:rFonts w:ascii="Consolas" w:hAnsi="Consolas" w:cs="Consolas"/>
          <w:color w:val="000000"/>
          <w:sz w:val="20"/>
          <w:szCs w:val="20"/>
        </w:rPr>
        <w:t xml:space="preserve"> String </w:t>
      </w:r>
      <w:r w:rsidR="002E6CE7">
        <w:rPr>
          <w:rFonts w:ascii="Consolas" w:hAnsi="Consolas" w:cs="Consolas"/>
          <w:color w:val="6A3E3E"/>
          <w:sz w:val="20"/>
          <w:szCs w:val="20"/>
        </w:rPr>
        <w:t xml:space="preserve">to </w:t>
      </w:r>
      <w:r w:rsidR="002E6CE7" w:rsidRPr="002E6CE7">
        <w:rPr>
          <w:lang w:val="en"/>
        </w:rPr>
        <w:t>as</w:t>
      </w:r>
      <w:r w:rsidR="002E6CE7">
        <w:rPr>
          <w:rFonts w:ascii="Consolas" w:hAnsi="Consolas" w:cs="Consolas"/>
          <w:color w:val="6A3E3E"/>
          <w:sz w:val="20"/>
          <w:szCs w:val="20"/>
        </w:rPr>
        <w:t xml:space="preserve"> </w:t>
      </w:r>
      <w:r w:rsidR="002E6CE7" w:rsidRPr="002E6CE7">
        <w:rPr>
          <w:lang w:val="en"/>
        </w:rPr>
        <w:t>parameters.</w:t>
      </w:r>
    </w:p>
    <w:p w14:paraId="5C085CC9" w14:textId="77777777" w:rsidR="008C5080" w:rsidRDefault="008C5080" w:rsidP="008C5080">
      <w:pPr>
        <w:pStyle w:val="Heading2"/>
        <w:numPr>
          <w:ilvl w:val="0"/>
          <w:numId w:val="15"/>
        </w:numPr>
      </w:pPr>
      <w:bookmarkStart w:id="35" w:name="_Toc110406206"/>
      <w:r>
        <w:t>Asynchronous worker with variables as a Map</w:t>
      </w:r>
      <w:bookmarkEnd w:id="35"/>
    </w:p>
    <w:p w14:paraId="47DC61B6"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sendMail</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MimeMessagePreparator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messagePreparator</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JobClient</w:t>
      </w:r>
      <w:proofErr w:type="spellEnd"/>
      <w:r>
        <w:rPr>
          <w:rFonts w:ascii="Consolas" w:hAnsi="Consolas" w:cs="Consolas"/>
          <w:color w:val="000000"/>
          <w:sz w:val="20"/>
          <w:szCs w:val="20"/>
        </w:rPr>
        <w:t xml:space="preserve"> </w:t>
      </w:r>
      <w:r>
        <w:rPr>
          <w:rFonts w:ascii="Consolas" w:hAnsi="Consolas" w:cs="Consolas"/>
          <w:color w:val="6A3E3E"/>
          <w:sz w:val="20"/>
          <w:szCs w:val="20"/>
        </w:rPr>
        <w:t>client</w:t>
      </w:r>
      <w:r>
        <w:rPr>
          <w:rFonts w:ascii="Consolas" w:hAnsi="Consolas" w:cs="Consolas"/>
          <w:color w:val="000000"/>
          <w:sz w:val="20"/>
          <w:szCs w:val="20"/>
        </w:rPr>
        <w:t xml:space="preserve">, </w:t>
      </w:r>
      <w:proofErr w:type="spellStart"/>
      <w:r>
        <w:rPr>
          <w:rFonts w:ascii="Consolas" w:hAnsi="Consolas" w:cs="Consolas"/>
          <w:color w:val="000000"/>
          <w:sz w:val="20"/>
          <w:szCs w:val="20"/>
        </w:rPr>
        <w:t>ActivatedJob</w:t>
      </w:r>
      <w:proofErr w:type="spellEnd"/>
      <w:r>
        <w:rPr>
          <w:rFonts w:ascii="Consolas" w:hAnsi="Consolas" w:cs="Consolas"/>
          <w:color w:val="000000"/>
          <w:sz w:val="20"/>
          <w:szCs w:val="20"/>
        </w:rPr>
        <w:t xml:space="preserve"> </w:t>
      </w:r>
      <w:r>
        <w:rPr>
          <w:rFonts w:ascii="Consolas" w:hAnsi="Consolas" w:cs="Consolas"/>
          <w:color w:val="6A3E3E"/>
          <w:sz w:val="20"/>
          <w:szCs w:val="20"/>
        </w:rPr>
        <w:t>job</w:t>
      </w:r>
      <w:r>
        <w:rPr>
          <w:rFonts w:ascii="Consolas" w:hAnsi="Consolas" w:cs="Consolas"/>
          <w:color w:val="000000"/>
          <w:sz w:val="20"/>
          <w:szCs w:val="20"/>
        </w:rPr>
        <w:t>) {</w:t>
      </w:r>
    </w:p>
    <w:p w14:paraId="6C9D6306"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C0"/>
          <w:sz w:val="20"/>
          <w:szCs w:val="20"/>
        </w:rPr>
        <w:t xml:space="preserve">  </w:t>
      </w:r>
      <w:proofErr w:type="spellStart"/>
      <w:r>
        <w:rPr>
          <w:rFonts w:ascii="Consolas" w:hAnsi="Consolas" w:cs="Consolas"/>
          <w:color w:val="0000C0"/>
          <w:sz w:val="20"/>
          <w:szCs w:val="20"/>
        </w:rPr>
        <w:t>mailSender</w:t>
      </w:r>
      <w:r>
        <w:rPr>
          <w:rFonts w:ascii="Consolas" w:hAnsi="Consolas" w:cs="Consolas"/>
          <w:color w:val="000000"/>
          <w:sz w:val="20"/>
          <w:szCs w:val="20"/>
        </w:rPr>
        <w:t>.send</w:t>
      </w:r>
      <w:proofErr w:type="spellEnd"/>
      <w:r>
        <w:rPr>
          <w:rFonts w:ascii="Consolas" w:hAnsi="Consolas" w:cs="Consolas"/>
          <w:color w:val="000000"/>
          <w:sz w:val="20"/>
          <w:szCs w:val="20"/>
        </w:rPr>
        <w:t>(</w:t>
      </w:r>
      <w:proofErr w:type="spellStart"/>
      <w:r>
        <w:rPr>
          <w:rFonts w:ascii="Consolas" w:hAnsi="Consolas" w:cs="Consolas"/>
          <w:color w:val="6A3E3E"/>
          <w:sz w:val="20"/>
          <w:szCs w:val="20"/>
        </w:rPr>
        <w:t>messagePreparator</w:t>
      </w:r>
      <w:proofErr w:type="spellEnd"/>
      <w:proofErr w:type="gramStart"/>
      <w:r>
        <w:rPr>
          <w:rFonts w:ascii="Consolas" w:hAnsi="Consolas" w:cs="Consolas"/>
          <w:color w:val="000000"/>
          <w:sz w:val="20"/>
          <w:szCs w:val="20"/>
        </w:rPr>
        <w:t>);</w:t>
      </w:r>
      <w:proofErr w:type="gramEnd"/>
    </w:p>
    <w:p w14:paraId="6CECCA33"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client</w:t>
      </w:r>
      <w:r>
        <w:rPr>
          <w:rFonts w:ascii="Consolas" w:hAnsi="Consolas" w:cs="Consolas"/>
          <w:color w:val="000000"/>
          <w:sz w:val="20"/>
          <w:szCs w:val="20"/>
        </w:rPr>
        <w:t>.newCompleteCommand</w:t>
      </w:r>
      <w:proofErr w:type="gram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.getKey()).send().exceptionally((</w:t>
      </w:r>
      <w:r>
        <w:rPr>
          <w:rFonts w:ascii="Consolas" w:hAnsi="Consolas" w:cs="Consolas"/>
          <w:color w:val="6A3E3E"/>
          <w:sz w:val="20"/>
          <w:szCs w:val="20"/>
        </w:rPr>
        <w:t>throwable</w:t>
      </w:r>
      <w:r>
        <w:rPr>
          <w:rFonts w:ascii="Consolas" w:hAnsi="Consolas" w:cs="Consolas"/>
          <w:color w:val="000000"/>
          <w:sz w:val="20"/>
          <w:szCs w:val="20"/>
        </w:rPr>
        <w:t xml:space="preserve"> -&gt; {</w:t>
      </w:r>
    </w:p>
    <w:p w14:paraId="5315EB74"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RuntimeException</w:t>
      </w:r>
      <w:proofErr w:type="spellEnd"/>
      <w:r>
        <w:rPr>
          <w:rFonts w:ascii="Consolas" w:hAnsi="Consolas" w:cs="Consolas"/>
          <w:color w:val="000000"/>
          <w:sz w:val="20"/>
          <w:szCs w:val="20"/>
        </w:rPr>
        <w:t>(</w:t>
      </w:r>
      <w:proofErr w:type="gramEnd"/>
      <w:r>
        <w:rPr>
          <w:rFonts w:ascii="Consolas" w:hAnsi="Consolas" w:cs="Consolas"/>
          <w:color w:val="2A00FF"/>
          <w:sz w:val="20"/>
          <w:szCs w:val="20"/>
        </w:rPr>
        <w:t>"Could not complete job"</w:t>
      </w:r>
      <w:r>
        <w:rPr>
          <w:rFonts w:ascii="Consolas" w:hAnsi="Consolas" w:cs="Consolas"/>
          <w:color w:val="000000"/>
          <w:sz w:val="20"/>
          <w:szCs w:val="20"/>
        </w:rPr>
        <w:t xml:space="preserve">, </w:t>
      </w:r>
      <w:r>
        <w:rPr>
          <w:rFonts w:ascii="Consolas" w:hAnsi="Consolas" w:cs="Consolas"/>
          <w:color w:val="6A3E3E"/>
          <w:sz w:val="20"/>
          <w:szCs w:val="20"/>
        </w:rPr>
        <w:t>throwable</w:t>
      </w:r>
      <w:r>
        <w:rPr>
          <w:rFonts w:ascii="Consolas" w:hAnsi="Consolas" w:cs="Consolas"/>
          <w:color w:val="000000"/>
          <w:sz w:val="20"/>
          <w:szCs w:val="20"/>
        </w:rPr>
        <w:t>);</w:t>
      </w:r>
    </w:p>
    <w:p w14:paraId="0AF6B4C2"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581345E"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8C2D556" w14:textId="77777777" w:rsidR="008C5080" w:rsidRDefault="008C5080" w:rsidP="008C5080">
      <w:pPr>
        <w:autoSpaceDE w:val="0"/>
        <w:autoSpaceDN w:val="0"/>
        <w:adjustRightInd w:val="0"/>
        <w:spacing w:after="0" w:line="240" w:lineRule="auto"/>
        <w:rPr>
          <w:rFonts w:ascii="Consolas" w:hAnsi="Consolas" w:cs="Consolas"/>
          <w:sz w:val="20"/>
          <w:szCs w:val="20"/>
        </w:rPr>
      </w:pPr>
    </w:p>
    <w:p w14:paraId="257F2042"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000000"/>
          <w:sz w:val="20"/>
          <w:szCs w:val="20"/>
          <w:u w:val="single"/>
        </w:rPr>
        <w:t>ZeebeWorker</w:t>
      </w:r>
      <w:r>
        <w:rPr>
          <w:rFonts w:ascii="Consolas" w:hAnsi="Consolas" w:cs="Consolas"/>
          <w:color w:val="000000"/>
          <w:sz w:val="20"/>
          <w:szCs w:val="20"/>
        </w:rPr>
        <w:t>(</w:t>
      </w:r>
      <w:proofErr w:type="gramEnd"/>
      <w:r>
        <w:rPr>
          <w:rFonts w:ascii="Consolas" w:hAnsi="Consolas" w:cs="Consolas"/>
          <w:color w:val="000000"/>
          <w:sz w:val="20"/>
          <w:szCs w:val="20"/>
        </w:rPr>
        <w:t xml:space="preserve">type = </w:t>
      </w:r>
      <w:r>
        <w:rPr>
          <w:rFonts w:ascii="Consolas" w:hAnsi="Consolas" w:cs="Consolas"/>
          <w:color w:val="2A00FF"/>
          <w:sz w:val="20"/>
          <w:szCs w:val="20"/>
        </w:rPr>
        <w:t>"</w:t>
      </w:r>
      <w:proofErr w:type="spellStart"/>
      <w:r>
        <w:rPr>
          <w:rFonts w:ascii="Consolas" w:hAnsi="Consolas" w:cs="Consolas"/>
          <w:color w:val="2A00FF"/>
          <w:sz w:val="20"/>
          <w:szCs w:val="20"/>
        </w:rPr>
        <w:t>sendMeetingReport</w:t>
      </w:r>
      <w:proofErr w:type="spellEnd"/>
      <w:r>
        <w:rPr>
          <w:rFonts w:ascii="Consolas" w:hAnsi="Consolas" w:cs="Consolas"/>
          <w:color w:val="2A00FF"/>
          <w:sz w:val="20"/>
          <w:szCs w:val="20"/>
        </w:rPr>
        <w:t>"</w:t>
      </w:r>
      <w:r>
        <w:rPr>
          <w:rFonts w:ascii="Consolas" w:hAnsi="Consolas" w:cs="Consolas"/>
          <w:color w:val="000000"/>
          <w:sz w:val="20"/>
          <w:szCs w:val="20"/>
        </w:rPr>
        <w:t>)</w:t>
      </w:r>
    </w:p>
    <w:p w14:paraId="1905398E"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sendMeetingReport</w:t>
      </w:r>
      <w:proofErr w:type="spellEnd"/>
      <w:r>
        <w:rPr>
          <w:rFonts w:ascii="Consolas" w:hAnsi="Consolas" w:cs="Consolas"/>
          <w:color w:val="000000"/>
          <w:sz w:val="20"/>
          <w:szCs w:val="20"/>
        </w:rPr>
        <w:t>(</w:t>
      </w:r>
      <w:proofErr w:type="gramEnd"/>
      <w:r>
        <w:rPr>
          <w:rFonts w:ascii="Consolas" w:hAnsi="Consolas" w:cs="Consolas"/>
          <w:color w:val="646464"/>
          <w:sz w:val="20"/>
          <w:szCs w:val="20"/>
        </w:rPr>
        <w:t>@ZeebeVariablesAsType</w:t>
      </w:r>
      <w:r>
        <w:rPr>
          <w:rFonts w:ascii="Consolas" w:hAnsi="Consolas" w:cs="Consolas"/>
          <w:color w:val="000000"/>
          <w:sz w:val="20"/>
          <w:szCs w:val="20"/>
        </w:rPr>
        <w:t xml:space="preserve"> Meeting </w:t>
      </w:r>
      <w:proofErr w:type="spellStart"/>
      <w:r>
        <w:rPr>
          <w:rFonts w:ascii="Consolas" w:hAnsi="Consolas" w:cs="Consolas"/>
          <w:color w:val="6A3E3E"/>
          <w:sz w:val="20"/>
          <w:szCs w:val="20"/>
        </w:rPr>
        <w:t>meeting</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JobClient</w:t>
      </w:r>
      <w:proofErr w:type="spellEnd"/>
      <w:r>
        <w:rPr>
          <w:rFonts w:ascii="Consolas" w:hAnsi="Consolas" w:cs="Consolas"/>
          <w:color w:val="000000"/>
          <w:sz w:val="20"/>
          <w:szCs w:val="20"/>
        </w:rPr>
        <w:t xml:space="preserve"> </w:t>
      </w:r>
      <w:r>
        <w:rPr>
          <w:rFonts w:ascii="Consolas" w:hAnsi="Consolas" w:cs="Consolas"/>
          <w:color w:val="6A3E3E"/>
          <w:sz w:val="20"/>
          <w:szCs w:val="20"/>
        </w:rPr>
        <w:t>client</w:t>
      </w:r>
      <w:r>
        <w:rPr>
          <w:rFonts w:ascii="Consolas" w:hAnsi="Consolas" w:cs="Consolas"/>
          <w:color w:val="000000"/>
          <w:sz w:val="20"/>
          <w:szCs w:val="20"/>
        </w:rPr>
        <w:t xml:space="preserve">, </w:t>
      </w:r>
      <w:proofErr w:type="spellStart"/>
      <w:r>
        <w:rPr>
          <w:rFonts w:ascii="Consolas" w:hAnsi="Consolas" w:cs="Consolas"/>
          <w:color w:val="000000"/>
          <w:sz w:val="20"/>
          <w:szCs w:val="20"/>
        </w:rPr>
        <w:t>ActivatedJob</w:t>
      </w:r>
      <w:proofErr w:type="spellEnd"/>
      <w:r>
        <w:rPr>
          <w:rFonts w:ascii="Consolas" w:hAnsi="Consolas" w:cs="Consolas"/>
          <w:color w:val="000000"/>
          <w:sz w:val="20"/>
          <w:szCs w:val="20"/>
        </w:rPr>
        <w:t xml:space="preserve"> </w:t>
      </w:r>
      <w:r>
        <w:rPr>
          <w:rFonts w:ascii="Consolas" w:hAnsi="Consolas" w:cs="Consolas"/>
          <w:color w:val="6A3E3E"/>
          <w:sz w:val="20"/>
          <w:szCs w:val="20"/>
        </w:rPr>
        <w:t>job</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787DAB30"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81D4FE5"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MimeMessagePreparator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messagePreparator</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mimeMessage</w:t>
      </w:r>
      <w:proofErr w:type="spellEnd"/>
      <w:r>
        <w:rPr>
          <w:rFonts w:ascii="Consolas" w:hAnsi="Consolas" w:cs="Consolas"/>
          <w:color w:val="000000"/>
          <w:sz w:val="20"/>
          <w:szCs w:val="20"/>
        </w:rPr>
        <w:t xml:space="preserve"> -&gt; {</w:t>
      </w:r>
    </w:p>
    <w:p w14:paraId="678EB69E"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MimeMessageHelper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messageHelper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MimeMessageHelper</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mimeMessage</w:t>
      </w:r>
      <w:proofErr w:type="spellEnd"/>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6900AE9A" w14:textId="77777777" w:rsidR="008C5080" w:rsidRPr="009C233A"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messageHelper</w:t>
      </w:r>
      <w:r>
        <w:rPr>
          <w:rFonts w:ascii="Consolas" w:hAnsi="Consolas" w:cs="Consolas"/>
          <w:color w:val="000000"/>
          <w:sz w:val="20"/>
          <w:szCs w:val="20"/>
        </w:rPr>
        <w:t>.setFrom</w:t>
      </w:r>
      <w:proofErr w:type="spellEnd"/>
      <w:r>
        <w:rPr>
          <w:rFonts w:ascii="Consolas" w:hAnsi="Consolas" w:cs="Consolas"/>
          <w:color w:val="000000"/>
          <w:sz w:val="20"/>
          <w:szCs w:val="20"/>
        </w:rPr>
        <w:t>(</w:t>
      </w:r>
      <w:r>
        <w:rPr>
          <w:rFonts w:ascii="Consolas" w:hAnsi="Consolas" w:cs="Consolas"/>
          <w:color w:val="0000C0"/>
          <w:sz w:val="20"/>
          <w:szCs w:val="20"/>
        </w:rPr>
        <w:t>from</w:t>
      </w:r>
      <w:proofErr w:type="gramStart"/>
      <w:r>
        <w:rPr>
          <w:rFonts w:ascii="Consolas" w:hAnsi="Consolas" w:cs="Consolas"/>
          <w:color w:val="000000"/>
          <w:sz w:val="20"/>
          <w:szCs w:val="20"/>
        </w:rPr>
        <w:t>);</w:t>
      </w:r>
      <w:proofErr w:type="gramEnd"/>
    </w:p>
    <w:p w14:paraId="5A3736AA"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339071B" w14:textId="77777777" w:rsidR="008C5080" w:rsidRDefault="008C5080" w:rsidP="008C5080">
      <w:pPr>
        <w:autoSpaceDE w:val="0"/>
        <w:autoSpaceDN w:val="0"/>
        <w:adjustRightInd w:val="0"/>
        <w:spacing w:after="0" w:line="240" w:lineRule="auto"/>
        <w:rPr>
          <w:rFonts w:ascii="Consolas" w:hAnsi="Consolas" w:cs="Consolas"/>
          <w:sz w:val="20"/>
          <w:szCs w:val="20"/>
        </w:rPr>
      </w:pPr>
    </w:p>
    <w:p w14:paraId="0DD24724" w14:textId="77777777" w:rsidR="008C5080" w:rsidRDefault="008C5080" w:rsidP="008C5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w:t>
      </w:r>
      <w:proofErr w:type="gramEnd"/>
      <w:r>
        <w:rPr>
          <w:rFonts w:ascii="Consolas" w:hAnsi="Consolas" w:cs="Consolas"/>
          <w:color w:val="000000"/>
          <w:sz w:val="20"/>
          <w:szCs w:val="20"/>
        </w:rPr>
        <w:t xml:space="preserve">() -&gt; </w:t>
      </w:r>
      <w:proofErr w:type="spellStart"/>
      <w:r>
        <w:rPr>
          <w:rFonts w:ascii="Consolas" w:hAnsi="Consolas" w:cs="Consolas"/>
          <w:color w:val="000000"/>
          <w:sz w:val="20"/>
          <w:szCs w:val="20"/>
        </w:rPr>
        <w:t>sendMail</w:t>
      </w:r>
      <w:proofErr w:type="spellEnd"/>
      <w:r>
        <w:rPr>
          <w:rFonts w:ascii="Consolas" w:hAnsi="Consolas" w:cs="Consolas"/>
          <w:color w:val="000000"/>
          <w:sz w:val="20"/>
          <w:szCs w:val="20"/>
        </w:rPr>
        <w:t>(</w:t>
      </w:r>
      <w:proofErr w:type="spellStart"/>
      <w:r>
        <w:rPr>
          <w:rFonts w:ascii="Consolas" w:hAnsi="Consolas" w:cs="Consolas"/>
          <w:color w:val="6A3E3E"/>
          <w:sz w:val="20"/>
          <w:szCs w:val="20"/>
        </w:rPr>
        <w:t>messagePreparator</w:t>
      </w:r>
      <w:proofErr w:type="spellEnd"/>
      <w:r>
        <w:rPr>
          <w:rFonts w:ascii="Consolas" w:hAnsi="Consolas" w:cs="Consolas"/>
          <w:color w:val="000000"/>
          <w:sz w:val="20"/>
          <w:szCs w:val="20"/>
        </w:rPr>
        <w:t xml:space="preserve">, </w:t>
      </w:r>
      <w:r>
        <w:rPr>
          <w:rFonts w:ascii="Consolas" w:hAnsi="Consolas" w:cs="Consolas"/>
          <w:color w:val="6A3E3E"/>
          <w:sz w:val="20"/>
          <w:szCs w:val="20"/>
        </w:rPr>
        <w:t>client</w:t>
      </w:r>
      <w:r>
        <w:rPr>
          <w:rFonts w:ascii="Consolas" w:hAnsi="Consolas" w:cs="Consolas"/>
          <w:color w:val="000000"/>
          <w:sz w:val="20"/>
          <w:szCs w:val="20"/>
        </w:rPr>
        <w:t xml:space="preserve">, </w:t>
      </w:r>
      <w:r>
        <w:rPr>
          <w:rFonts w:ascii="Consolas" w:hAnsi="Consolas" w:cs="Consolas"/>
          <w:color w:val="6A3E3E"/>
          <w:sz w:val="20"/>
          <w:szCs w:val="20"/>
        </w:rPr>
        <w:t>job</w:t>
      </w:r>
      <w:r>
        <w:rPr>
          <w:rFonts w:ascii="Consolas" w:hAnsi="Consolas" w:cs="Consolas"/>
          <w:color w:val="000000"/>
          <w:sz w:val="20"/>
          <w:szCs w:val="20"/>
        </w:rPr>
        <w:t>)).start();</w:t>
      </w:r>
    </w:p>
    <w:p w14:paraId="56FFE99F" w14:textId="77777777" w:rsidR="008C5080" w:rsidRDefault="008C5080" w:rsidP="008C5080">
      <w:pPr>
        <w:rPr>
          <w:rFonts w:ascii="Consolas" w:hAnsi="Consolas" w:cs="Consolas"/>
          <w:color w:val="000000"/>
          <w:sz w:val="20"/>
          <w:szCs w:val="20"/>
        </w:rPr>
      </w:pPr>
      <w:r>
        <w:rPr>
          <w:rFonts w:ascii="Consolas" w:hAnsi="Consolas" w:cs="Consolas"/>
          <w:color w:val="000000"/>
          <w:sz w:val="20"/>
          <w:szCs w:val="20"/>
        </w:rPr>
        <w:t>}</w:t>
      </w:r>
    </w:p>
    <w:p w14:paraId="77215581" w14:textId="30C68459" w:rsidR="002E6CE7" w:rsidRPr="008C5080" w:rsidRDefault="008C5080" w:rsidP="008C5080">
      <w:pPr>
        <w:rPr>
          <w:lang w:val="en"/>
        </w:rPr>
      </w:pPr>
      <w:r w:rsidRPr="008C5080">
        <w:rPr>
          <w:lang w:val="en"/>
        </w:rPr>
        <w:t xml:space="preserve">This worker is asynchronous. It was considered that the SMTP connection could take too much time and the job completion </w:t>
      </w:r>
      <w:r>
        <w:rPr>
          <w:lang w:val="en"/>
        </w:rPr>
        <w:t>is executed once the mail is sent. A better example could be to handle some asynchronous service calls with response sent over a MOM queue.</w:t>
      </w:r>
    </w:p>
    <w:sectPr w:rsidR="002E6CE7" w:rsidRPr="008C5080" w:rsidSect="00B317F5">
      <w:headerReference w:type="default" r:id="rId3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94809" w14:textId="77777777" w:rsidR="002B4B37" w:rsidRDefault="002B4B37" w:rsidP="00B317F5">
      <w:pPr>
        <w:spacing w:after="0" w:line="240" w:lineRule="auto"/>
      </w:pPr>
      <w:r>
        <w:separator/>
      </w:r>
    </w:p>
  </w:endnote>
  <w:endnote w:type="continuationSeparator" w:id="0">
    <w:p w14:paraId="75E4D5B6" w14:textId="77777777" w:rsidR="002B4B37" w:rsidRDefault="002B4B37" w:rsidP="00B317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BM Plex Sans">
    <w:panose1 w:val="020B0503050203000203"/>
    <w:charset w:val="00"/>
    <w:family w:val="swiss"/>
    <w:pitch w:val="variable"/>
    <w:sig w:usb0="A00002EF" w:usb1="5000203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BF619" w14:textId="77777777" w:rsidR="002B4B37" w:rsidRDefault="002B4B37" w:rsidP="00B317F5">
      <w:pPr>
        <w:spacing w:after="0" w:line="240" w:lineRule="auto"/>
      </w:pPr>
      <w:r>
        <w:separator/>
      </w:r>
    </w:p>
  </w:footnote>
  <w:footnote w:type="continuationSeparator" w:id="0">
    <w:p w14:paraId="2B33E45F" w14:textId="77777777" w:rsidR="002B4B37" w:rsidRDefault="002B4B37" w:rsidP="00B317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9F233" w14:textId="268EC0DF" w:rsidR="00B317F5" w:rsidRDefault="00B317F5">
    <w:pPr>
      <w:pStyle w:val="Header"/>
    </w:pPr>
    <w:r>
      <w:rPr>
        <w:noProof/>
      </w:rPr>
      <w:drawing>
        <wp:anchor distT="0" distB="0" distL="114300" distR="114300" simplePos="0" relativeHeight="251659264" behindDoc="0" locked="0" layoutInCell="1" hidden="0" allowOverlap="1" wp14:anchorId="4D89F770" wp14:editId="5DB7866D">
          <wp:simplePos x="0" y="0"/>
          <wp:positionH relativeFrom="margin">
            <wp:posOffset>5486400</wp:posOffset>
          </wp:positionH>
          <wp:positionV relativeFrom="margin">
            <wp:posOffset>-617855</wp:posOffset>
          </wp:positionV>
          <wp:extent cx="1051200" cy="360000"/>
          <wp:effectExtent l="0" t="0" r="0" b="0"/>
          <wp:wrapSquare wrapText="bothSides" distT="0" distB="0" distL="114300" distR="114300"/>
          <wp:docPr id="28" name="image6.jpg" descr="CAMUNDA logo"/>
          <wp:cNvGraphicFramePr/>
          <a:graphic xmlns:a="http://schemas.openxmlformats.org/drawingml/2006/main">
            <a:graphicData uri="http://schemas.openxmlformats.org/drawingml/2006/picture">
              <pic:pic xmlns:pic="http://schemas.openxmlformats.org/drawingml/2006/picture">
                <pic:nvPicPr>
                  <pic:cNvPr id="0" name="image6.jpg" descr="CAMUNDA logo"/>
                  <pic:cNvPicPr preferRelativeResize="0"/>
                </pic:nvPicPr>
                <pic:blipFill>
                  <a:blip r:embed="rId1"/>
                  <a:srcRect/>
                  <a:stretch>
                    <a:fillRect/>
                  </a:stretch>
                </pic:blipFill>
                <pic:spPr>
                  <a:xfrm>
                    <a:off x="0" y="0"/>
                    <a:ext cx="1051200" cy="3600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935D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DA4B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0083C2B"/>
    <w:multiLevelType w:val="multilevel"/>
    <w:tmpl w:val="132CF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D34C7E"/>
    <w:multiLevelType w:val="hybridMultilevel"/>
    <w:tmpl w:val="FCBC7C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947ABA"/>
    <w:multiLevelType w:val="hybridMultilevel"/>
    <w:tmpl w:val="76C281D0"/>
    <w:lvl w:ilvl="0" w:tplc="CAD62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9146C"/>
    <w:multiLevelType w:val="multilevel"/>
    <w:tmpl w:val="5C103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FA1457"/>
    <w:multiLevelType w:val="hybridMultilevel"/>
    <w:tmpl w:val="F6E8DD5C"/>
    <w:lvl w:ilvl="0" w:tplc="CAD62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9038BE"/>
    <w:multiLevelType w:val="hybridMultilevel"/>
    <w:tmpl w:val="57025A62"/>
    <w:lvl w:ilvl="0" w:tplc="FFFFFFFF">
      <w:start w:val="1"/>
      <w:numFmt w:val="decimal"/>
      <w:lvlText w:val="%1."/>
      <w:lvlJc w:val="left"/>
      <w:pPr>
        <w:ind w:left="720" w:hanging="360"/>
      </w:pPr>
    </w:lvl>
    <w:lvl w:ilvl="1" w:tplc="04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2FB59E9"/>
    <w:multiLevelType w:val="multilevel"/>
    <w:tmpl w:val="9538177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20A7ED5"/>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0" w15:restartNumberingAfterBreak="0">
    <w:nsid w:val="71A64BDD"/>
    <w:multiLevelType w:val="hybridMultilevel"/>
    <w:tmpl w:val="4EFEF994"/>
    <w:lvl w:ilvl="0" w:tplc="CAD62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6D652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9FF7264"/>
    <w:multiLevelType w:val="hybridMultilevel"/>
    <w:tmpl w:val="7B98D928"/>
    <w:lvl w:ilvl="0" w:tplc="CAD62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ED7C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CDD7C71"/>
    <w:multiLevelType w:val="multilevel"/>
    <w:tmpl w:val="B3265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F45C2A"/>
    <w:multiLevelType w:val="hybridMultilevel"/>
    <w:tmpl w:val="F33AC284"/>
    <w:lvl w:ilvl="0" w:tplc="CAD62D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A244B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78681570">
    <w:abstractNumId w:val="14"/>
  </w:num>
  <w:num w:numId="2" w16cid:durableId="1287783603">
    <w:abstractNumId w:val="2"/>
  </w:num>
  <w:num w:numId="3" w16cid:durableId="2081439582">
    <w:abstractNumId w:val="5"/>
  </w:num>
  <w:num w:numId="4" w16cid:durableId="1250967465">
    <w:abstractNumId w:val="4"/>
  </w:num>
  <w:num w:numId="5" w16cid:durableId="1916620427">
    <w:abstractNumId w:val="15"/>
  </w:num>
  <w:num w:numId="6" w16cid:durableId="910694278">
    <w:abstractNumId w:val="3"/>
  </w:num>
  <w:num w:numId="7" w16cid:durableId="198932121">
    <w:abstractNumId w:val="7"/>
  </w:num>
  <w:num w:numId="8" w16cid:durableId="421612938">
    <w:abstractNumId w:val="16"/>
  </w:num>
  <w:num w:numId="9" w16cid:durableId="932857753">
    <w:abstractNumId w:val="1"/>
  </w:num>
  <w:num w:numId="10" w16cid:durableId="1741711279">
    <w:abstractNumId w:val="10"/>
  </w:num>
  <w:num w:numId="11" w16cid:durableId="20404018">
    <w:abstractNumId w:val="13"/>
  </w:num>
  <w:num w:numId="12" w16cid:durableId="432629657">
    <w:abstractNumId w:val="6"/>
  </w:num>
  <w:num w:numId="13" w16cid:durableId="292516323">
    <w:abstractNumId w:val="11"/>
  </w:num>
  <w:num w:numId="14" w16cid:durableId="1814565257">
    <w:abstractNumId w:val="12"/>
  </w:num>
  <w:num w:numId="15" w16cid:durableId="172958121">
    <w:abstractNumId w:val="0"/>
  </w:num>
  <w:num w:numId="16" w16cid:durableId="653145503">
    <w:abstractNumId w:val="9"/>
  </w:num>
  <w:num w:numId="17" w16cid:durableId="613001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7F5"/>
    <w:rsid w:val="000412C5"/>
    <w:rsid w:val="000C757C"/>
    <w:rsid w:val="00146072"/>
    <w:rsid w:val="00167BBD"/>
    <w:rsid w:val="001B56EC"/>
    <w:rsid w:val="001E2D25"/>
    <w:rsid w:val="002911C4"/>
    <w:rsid w:val="0029493C"/>
    <w:rsid w:val="002B4B37"/>
    <w:rsid w:val="002E6CE7"/>
    <w:rsid w:val="003304D7"/>
    <w:rsid w:val="003C1F95"/>
    <w:rsid w:val="00427291"/>
    <w:rsid w:val="004C4EB9"/>
    <w:rsid w:val="004F72EF"/>
    <w:rsid w:val="00542910"/>
    <w:rsid w:val="005B40AB"/>
    <w:rsid w:val="005F23EE"/>
    <w:rsid w:val="00611AF4"/>
    <w:rsid w:val="006566AE"/>
    <w:rsid w:val="006B124A"/>
    <w:rsid w:val="006C74A3"/>
    <w:rsid w:val="007D3816"/>
    <w:rsid w:val="007F3BBD"/>
    <w:rsid w:val="008B29C5"/>
    <w:rsid w:val="008C5080"/>
    <w:rsid w:val="008E4E15"/>
    <w:rsid w:val="00901ECF"/>
    <w:rsid w:val="00933F34"/>
    <w:rsid w:val="009C233A"/>
    <w:rsid w:val="00A2125E"/>
    <w:rsid w:val="00AD71F1"/>
    <w:rsid w:val="00B317F5"/>
    <w:rsid w:val="00B43493"/>
    <w:rsid w:val="00B66EAD"/>
    <w:rsid w:val="00BB1C0E"/>
    <w:rsid w:val="00BD31D9"/>
    <w:rsid w:val="00C114B7"/>
    <w:rsid w:val="00C673B9"/>
    <w:rsid w:val="00C705B2"/>
    <w:rsid w:val="00CD4367"/>
    <w:rsid w:val="00DB2786"/>
    <w:rsid w:val="00DD1ED7"/>
    <w:rsid w:val="00DD7C7D"/>
    <w:rsid w:val="00EA6057"/>
    <w:rsid w:val="00EB06AB"/>
    <w:rsid w:val="00EB650F"/>
    <w:rsid w:val="00EF1F9F"/>
    <w:rsid w:val="00F36E71"/>
    <w:rsid w:val="00F76EB4"/>
    <w:rsid w:val="00FA0AA1"/>
    <w:rsid w:val="00FC7871"/>
    <w:rsid w:val="00FE14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F7CC8"/>
  <w15:chartTrackingRefBased/>
  <w15:docId w15:val="{FEDA7B90-C718-4FB1-8876-4AA0F0907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7F5"/>
    <w:pPr>
      <w:keepNext/>
      <w:keepLines/>
      <w:spacing w:before="400" w:after="40" w:line="240" w:lineRule="auto"/>
      <w:outlineLvl w:val="0"/>
    </w:pPr>
    <w:rPr>
      <w:rFonts w:ascii="IBM Plex Sans" w:eastAsia="IBM Plex Sans" w:hAnsi="IBM Plex Sans" w:cs="IBM Plex Sans"/>
      <w:b/>
      <w:sz w:val="36"/>
      <w:szCs w:val="36"/>
      <w:lang w:val="en"/>
    </w:rPr>
  </w:style>
  <w:style w:type="paragraph" w:styleId="Heading2">
    <w:name w:val="heading 2"/>
    <w:basedOn w:val="Normal"/>
    <w:next w:val="Normal"/>
    <w:link w:val="Heading2Char"/>
    <w:uiPriority w:val="9"/>
    <w:unhideWhenUsed/>
    <w:qFormat/>
    <w:rsid w:val="00EB06AB"/>
    <w:pPr>
      <w:keepNext/>
      <w:keepLines/>
      <w:spacing w:before="160" w:after="120"/>
      <w:outlineLvl w:val="1"/>
    </w:pPr>
    <w:rPr>
      <w:rFonts w:asciiTheme="majorHAnsi" w:eastAsiaTheme="majorEastAsia" w:hAnsiTheme="majorHAnsi" w:cstheme="majorBidi"/>
      <w:color w:val="F79646"/>
      <w:sz w:val="26"/>
      <w:szCs w:val="26"/>
    </w:rPr>
  </w:style>
  <w:style w:type="paragraph" w:styleId="Heading3">
    <w:name w:val="heading 3"/>
    <w:basedOn w:val="Normal"/>
    <w:next w:val="Normal"/>
    <w:link w:val="Heading3Char"/>
    <w:uiPriority w:val="9"/>
    <w:unhideWhenUsed/>
    <w:qFormat/>
    <w:rsid w:val="00B317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D3816"/>
    <w:pPr>
      <w:keepNext/>
      <w:keepLines/>
      <w:spacing w:before="400" w:after="40" w:line="240" w:lineRule="auto"/>
      <w:outlineLvl w:val="3"/>
    </w:pPr>
    <w:rPr>
      <w:rFonts w:asciiTheme="majorHAnsi" w:eastAsia="IBM Plex Sans" w:hAnsiTheme="majorHAnsi" w:cs="IBM Plex Sans"/>
      <w:b/>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B06AB"/>
    <w:pPr>
      <w:keepNext/>
      <w:keepLines/>
      <w:spacing w:before="240" w:after="0" w:line="204" w:lineRule="auto"/>
    </w:pPr>
    <w:rPr>
      <w:rFonts w:ascii="IBM Plex Sans" w:eastAsia="IBM Plex Sans" w:hAnsi="IBM Plex Sans" w:cs="IBM Plex Sans"/>
      <w:b/>
      <w:color w:val="F79646"/>
      <w:sz w:val="72"/>
      <w:szCs w:val="72"/>
      <w:lang w:val="en"/>
    </w:rPr>
  </w:style>
  <w:style w:type="character" w:customStyle="1" w:styleId="TitleChar">
    <w:name w:val="Title Char"/>
    <w:basedOn w:val="DefaultParagraphFont"/>
    <w:link w:val="Title"/>
    <w:uiPriority w:val="10"/>
    <w:rsid w:val="00EB06AB"/>
    <w:rPr>
      <w:rFonts w:ascii="IBM Plex Sans" w:eastAsia="IBM Plex Sans" w:hAnsi="IBM Plex Sans" w:cs="IBM Plex Sans"/>
      <w:b/>
      <w:color w:val="F79646"/>
      <w:sz w:val="72"/>
      <w:szCs w:val="72"/>
      <w:lang w:val="en"/>
    </w:rPr>
  </w:style>
  <w:style w:type="paragraph" w:styleId="Subtitle">
    <w:name w:val="Subtitle"/>
    <w:basedOn w:val="Normal"/>
    <w:next w:val="Normal"/>
    <w:link w:val="SubtitleChar"/>
    <w:uiPriority w:val="11"/>
    <w:qFormat/>
    <w:rsid w:val="00B317F5"/>
    <w:pPr>
      <w:keepNext/>
      <w:keepLines/>
      <w:spacing w:before="240" w:after="240" w:line="240" w:lineRule="auto"/>
    </w:pPr>
    <w:rPr>
      <w:rFonts w:ascii="IBM Plex Sans" w:eastAsia="IBM Plex Sans" w:hAnsi="IBM Plex Sans" w:cs="IBM Plex Sans"/>
      <w:color w:val="A5A5A5"/>
      <w:sz w:val="40"/>
      <w:szCs w:val="40"/>
      <w:lang w:val="en"/>
    </w:rPr>
  </w:style>
  <w:style w:type="character" w:customStyle="1" w:styleId="SubtitleChar">
    <w:name w:val="Subtitle Char"/>
    <w:basedOn w:val="DefaultParagraphFont"/>
    <w:link w:val="Subtitle"/>
    <w:uiPriority w:val="11"/>
    <w:rsid w:val="00B317F5"/>
    <w:rPr>
      <w:rFonts w:ascii="IBM Plex Sans" w:eastAsia="IBM Plex Sans" w:hAnsi="IBM Plex Sans" w:cs="IBM Plex Sans"/>
      <w:color w:val="A5A5A5"/>
      <w:sz w:val="40"/>
      <w:szCs w:val="40"/>
      <w:lang w:val="en"/>
    </w:rPr>
  </w:style>
  <w:style w:type="paragraph" w:styleId="Header">
    <w:name w:val="header"/>
    <w:basedOn w:val="Normal"/>
    <w:link w:val="HeaderChar"/>
    <w:uiPriority w:val="99"/>
    <w:unhideWhenUsed/>
    <w:rsid w:val="00B317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17F5"/>
  </w:style>
  <w:style w:type="paragraph" w:styleId="Footer">
    <w:name w:val="footer"/>
    <w:basedOn w:val="Normal"/>
    <w:link w:val="FooterChar"/>
    <w:uiPriority w:val="99"/>
    <w:unhideWhenUsed/>
    <w:rsid w:val="00B317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17F5"/>
  </w:style>
  <w:style w:type="character" w:customStyle="1" w:styleId="Heading1Char">
    <w:name w:val="Heading 1 Char"/>
    <w:basedOn w:val="DefaultParagraphFont"/>
    <w:link w:val="Heading1"/>
    <w:uiPriority w:val="9"/>
    <w:rsid w:val="00B317F5"/>
    <w:rPr>
      <w:rFonts w:ascii="IBM Plex Sans" w:eastAsia="IBM Plex Sans" w:hAnsi="IBM Plex Sans" w:cs="IBM Plex Sans"/>
      <w:b/>
      <w:sz w:val="36"/>
      <w:szCs w:val="36"/>
      <w:lang w:val="en"/>
    </w:rPr>
  </w:style>
  <w:style w:type="character" w:customStyle="1" w:styleId="Heading4Char">
    <w:name w:val="Heading 4 Char"/>
    <w:basedOn w:val="DefaultParagraphFont"/>
    <w:link w:val="Heading4"/>
    <w:uiPriority w:val="9"/>
    <w:rsid w:val="007D3816"/>
    <w:rPr>
      <w:rFonts w:asciiTheme="majorHAnsi" w:eastAsia="IBM Plex Sans" w:hAnsiTheme="majorHAnsi" w:cs="IBM Plex Sans"/>
      <w:b/>
      <w:lang w:val="en"/>
    </w:rPr>
  </w:style>
  <w:style w:type="character" w:customStyle="1" w:styleId="Heading3Char">
    <w:name w:val="Heading 3 Char"/>
    <w:basedOn w:val="DefaultParagraphFont"/>
    <w:link w:val="Heading3"/>
    <w:uiPriority w:val="9"/>
    <w:rsid w:val="00B317F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EB06AB"/>
    <w:rPr>
      <w:rFonts w:asciiTheme="majorHAnsi" w:eastAsiaTheme="majorEastAsia" w:hAnsiTheme="majorHAnsi" w:cstheme="majorBidi"/>
      <w:color w:val="F79646"/>
      <w:sz w:val="26"/>
      <w:szCs w:val="26"/>
    </w:rPr>
  </w:style>
  <w:style w:type="paragraph" w:styleId="ListParagraph">
    <w:name w:val="List Paragraph"/>
    <w:basedOn w:val="Normal"/>
    <w:uiPriority w:val="34"/>
    <w:qFormat/>
    <w:rsid w:val="00AD71F1"/>
    <w:pPr>
      <w:ind w:left="720"/>
      <w:contextualSpacing/>
    </w:pPr>
  </w:style>
  <w:style w:type="character" w:styleId="Hyperlink">
    <w:name w:val="Hyperlink"/>
    <w:basedOn w:val="DefaultParagraphFont"/>
    <w:uiPriority w:val="99"/>
    <w:unhideWhenUsed/>
    <w:rsid w:val="004C4EB9"/>
    <w:rPr>
      <w:color w:val="0563C1" w:themeColor="hyperlink"/>
      <w:u w:val="single"/>
    </w:rPr>
  </w:style>
  <w:style w:type="character" w:styleId="UnresolvedMention">
    <w:name w:val="Unresolved Mention"/>
    <w:basedOn w:val="DefaultParagraphFont"/>
    <w:uiPriority w:val="99"/>
    <w:semiHidden/>
    <w:unhideWhenUsed/>
    <w:rsid w:val="004C4EB9"/>
    <w:rPr>
      <w:color w:val="605E5C"/>
      <w:shd w:val="clear" w:color="auto" w:fill="E1DFDD"/>
    </w:rPr>
  </w:style>
  <w:style w:type="character" w:styleId="HTMLCode">
    <w:name w:val="HTML Code"/>
    <w:basedOn w:val="DefaultParagraphFont"/>
    <w:uiPriority w:val="99"/>
    <w:semiHidden/>
    <w:unhideWhenUsed/>
    <w:rsid w:val="008E4E1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B40AB"/>
    <w:pPr>
      <w:spacing w:before="240" w:after="0" w:line="259" w:lineRule="auto"/>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5B40AB"/>
    <w:pPr>
      <w:spacing w:after="100"/>
    </w:pPr>
  </w:style>
  <w:style w:type="paragraph" w:styleId="TOC2">
    <w:name w:val="toc 2"/>
    <w:basedOn w:val="Normal"/>
    <w:next w:val="Normal"/>
    <w:autoRedefine/>
    <w:uiPriority w:val="39"/>
    <w:unhideWhenUsed/>
    <w:rsid w:val="005B40AB"/>
    <w:pPr>
      <w:spacing w:after="100"/>
      <w:ind w:left="220"/>
    </w:pPr>
  </w:style>
  <w:style w:type="paragraph" w:styleId="TOC3">
    <w:name w:val="toc 3"/>
    <w:basedOn w:val="Normal"/>
    <w:next w:val="Normal"/>
    <w:autoRedefine/>
    <w:uiPriority w:val="39"/>
    <w:unhideWhenUsed/>
    <w:rsid w:val="005B40AB"/>
    <w:pPr>
      <w:spacing w:after="100"/>
      <w:ind w:left="440"/>
    </w:pPr>
  </w:style>
  <w:style w:type="paragraph" w:styleId="NoSpacing">
    <w:name w:val="No Spacing"/>
    <w:uiPriority w:val="1"/>
    <w:qFormat/>
    <w:rsid w:val="009C233A"/>
    <w:pPr>
      <w:spacing w:after="0" w:line="240" w:lineRule="auto"/>
    </w:pPr>
  </w:style>
  <w:style w:type="character" w:styleId="SubtleEmphasis">
    <w:name w:val="Subtle Emphasis"/>
    <w:basedOn w:val="DefaultParagraphFont"/>
    <w:uiPriority w:val="19"/>
    <w:qFormat/>
    <w:rsid w:val="00DD7C7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50411">
      <w:bodyDiv w:val="1"/>
      <w:marLeft w:val="0"/>
      <w:marRight w:val="0"/>
      <w:marTop w:val="0"/>
      <w:marBottom w:val="0"/>
      <w:divBdr>
        <w:top w:val="none" w:sz="0" w:space="0" w:color="auto"/>
        <w:left w:val="none" w:sz="0" w:space="0" w:color="auto"/>
        <w:bottom w:val="none" w:sz="0" w:space="0" w:color="auto"/>
        <w:right w:val="none" w:sz="0" w:space="0" w:color="auto"/>
      </w:divBdr>
    </w:div>
    <w:div w:id="1386491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camunda-consulting/camunda-8-keycloak" TargetMode="External"/><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academy.camunda.com/camunda-bpm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raw.githubusercontent.com/camunda/camunda-platform/d7848cc66f4dee79ee1ea73efa7eb9684c2dc748/docker-compose.yaml" TargetMode="External"/><Relationship Id="rId25" Type="http://schemas.openxmlformats.org/officeDocument/2006/relationships/image" Target="media/image15.png"/><Relationship Id="rId33" Type="http://schemas.openxmlformats.org/officeDocument/2006/relationships/hyperlink" Target="https://docs.camunda.io/docs/apis-clients/tasklist-api/tasklist-api-overview/"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cs.camunda.io/docs/1.3/self-managed/operate-deployment/authentication/" TargetMode="External"/><Relationship Id="rId20" Type="http://schemas.openxmlformats.org/officeDocument/2006/relationships/image" Target="media/image10.png"/><Relationship Id="rId29" Type="http://schemas.openxmlformats.org/officeDocument/2006/relationships/hyperlink" Target="https://github.com/camunda-consulting/camunda-8-complaint/blob/main/src/main/java/org/example/camunda/process/solution/service/TaskListService.jav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docs.camunda.io/docs/apis-clients/operate-api/"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github.com/camunda-community-hub/camunda-operate-client-java"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github.com/camunda-community-hub/camunda-tasklist-client-java" TargetMode="External"/><Relationship Id="rId30" Type="http://schemas.openxmlformats.org/officeDocument/2006/relationships/image" Target="media/image17.png"/><Relationship Id="rId35" Type="http://schemas.openxmlformats.org/officeDocument/2006/relationships/image" Target="media/image19.pn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ECB1B-2947-4A87-B0F0-E29D9DA3F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22</Pages>
  <Words>4278</Words>
  <Characters>24387</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 Dame</dc:creator>
  <cp:keywords/>
  <dc:description/>
  <cp:lastModifiedBy>Christophe Dame</cp:lastModifiedBy>
  <cp:revision>12</cp:revision>
  <dcterms:created xsi:type="dcterms:W3CDTF">2022-08-02T08:53:00Z</dcterms:created>
  <dcterms:modified xsi:type="dcterms:W3CDTF">2022-08-03T07:59:00Z</dcterms:modified>
</cp:coreProperties>
</file>